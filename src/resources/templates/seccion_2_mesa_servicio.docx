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EB6B2" w14:textId="77777777" w:rsidR="006F4A02" w:rsidRPr="005762F5" w:rsidRDefault="00F85CCC" w:rsidP="00322F93">
      <w:pPr>
        <w:pStyle w:val="Ttulo1"/>
        <w:numPr>
          <w:ilvl w:val="0"/>
          <w:numId w:val="5"/>
        </w:numPr>
        <w:jc w:val="left"/>
        <w:rPr>
          <w:rFonts w:cs="Calibri"/>
          <w:lang w:val="es-CO"/>
        </w:rPr>
      </w:pPr>
      <w:bookmarkStart w:id="0" w:name="_Toc194682914"/>
      <w:bookmarkStart w:id="1" w:name="_Toc1603865906"/>
      <w:bookmarkStart w:id="2" w:name="_Toc52941052"/>
      <w:bookmarkStart w:id="3" w:name="_Toc589388616"/>
      <w:bookmarkStart w:id="4" w:name="_Toc380085584"/>
      <w:bookmarkStart w:id="5" w:name="_Toc213336037"/>
      <w:r>
        <w:rPr>
          <w:rFonts w:cs="Calibri"/>
          <w:lang w:val="es-CO"/>
        </w:rPr>
        <w:t>I</w:t>
      </w:r>
      <w:r w:rsidR="3C3F515E" w:rsidRPr="005762F5">
        <w:rPr>
          <w:rFonts w:cs="Calibri"/>
          <w:lang w:val="es-CO"/>
        </w:rPr>
        <w:t xml:space="preserve">NFORMACIÓN GENERAL DEL CONTRATO </w:t>
      </w:r>
      <w:r w:rsidR="645BE869" w:rsidRPr="005762F5">
        <w:rPr>
          <w:rFonts w:cs="Calibri"/>
          <w:lang w:val="es-CO"/>
        </w:rPr>
        <w:t>SCJ-1809-2024</w:t>
      </w:r>
      <w:bookmarkEnd w:id="0"/>
      <w:bookmarkEnd w:id="1"/>
      <w:bookmarkEnd w:id="2"/>
      <w:bookmarkEnd w:id="3"/>
      <w:bookmarkEnd w:id="4"/>
      <w:bookmarkEnd w:id="5"/>
    </w:p>
    <w:p w14:paraId="3793AD1F" w14:textId="77777777" w:rsidR="006D17A7" w:rsidRPr="005762F5" w:rsidRDefault="6A0079C7" w:rsidP="00154641">
      <w:pPr>
        <w:pStyle w:val="Ttulo1"/>
        <w:numPr>
          <w:ilvl w:val="0"/>
          <w:numId w:val="5"/>
        </w:numPr>
        <w:jc w:val="left"/>
        <w:rPr>
          <w:rFonts w:cs="Calibri"/>
          <w:lang w:val="es-CO"/>
        </w:rPr>
      </w:pPr>
      <w:bookmarkStart w:id="6" w:name="_Toc184308033"/>
      <w:bookmarkStart w:id="7" w:name="_Toc194682929"/>
      <w:bookmarkStart w:id="8" w:name="_Toc2138590386"/>
      <w:bookmarkStart w:id="9" w:name="_Toc115555378"/>
      <w:bookmarkStart w:id="10" w:name="_Toc1148740870"/>
      <w:bookmarkStart w:id="11" w:name="_Toc1280988277"/>
      <w:bookmarkStart w:id="12" w:name="_Toc213336052"/>
      <w:r w:rsidRPr="005762F5">
        <w:rPr>
          <w:rFonts w:cs="Calibri"/>
          <w:lang w:val="es-CO"/>
        </w:rPr>
        <w:t>INFORME DE MESA DE SERVICIO</w:t>
      </w:r>
      <w:bookmarkEnd w:id="6"/>
      <w:bookmarkEnd w:id="7"/>
      <w:bookmarkEnd w:id="8"/>
      <w:bookmarkEnd w:id="9"/>
      <w:bookmarkEnd w:id="10"/>
      <w:bookmarkEnd w:id="11"/>
      <w:bookmarkEnd w:id="12"/>
    </w:p>
    <w:p w14:paraId="37654BAA" w14:textId="77777777" w:rsidR="00E13097" w:rsidRDefault="00E13097" w:rsidP="007B6E67">
      <w:pPr>
        <w:ind w:hanging="11"/>
        <w:jc w:val="both"/>
      </w:pPr>
      <w:r w:rsidRPr="00E13097">
        <w:t xml:space="preserve">En resumen, se presenta un resumen detallado de las actividades realizadas por la mesa de servicio durante el mes de </w:t>
      </w:r>
      <w:r w:rsidRPr="00184654">
        <w:rPr>
          <w:highlight w:val="green"/>
        </w:rPr>
        <w:t>{{ mes }}</w:t>
      </w:r>
      <w:r w:rsidRPr="00E13097">
        <w:t xml:space="preserve"> del año </w:t>
      </w:r>
      <w:r w:rsidRPr="00184654">
        <w:rPr>
          <w:highlight w:val="green"/>
        </w:rPr>
        <w:t xml:space="preserve">{{ </w:t>
      </w:r>
      <w:proofErr w:type="spellStart"/>
      <w:r w:rsidRPr="00184654">
        <w:rPr>
          <w:highlight w:val="green"/>
        </w:rPr>
        <w:t>anio</w:t>
      </w:r>
      <w:proofErr w:type="spellEnd"/>
      <w:r w:rsidRPr="00184654">
        <w:rPr>
          <w:highlight w:val="green"/>
        </w:rPr>
        <w:t xml:space="preserve"> }}.</w:t>
      </w:r>
      <w:r w:rsidRPr="00E13097">
        <w:t xml:space="preserve"> A lo largo de este periodo, se han gestionado diversas solicitudes de soporte, tanto de incidentes como de peticiones de servicio, asegurando que todos los procesos se realicen de acuerdo con los estándares de calidad establecidos. Se incluyen las actividades claves desarrolladas, así como los principales desafíos enfrentados y las acciones tomadas para optimizar el servicio. El informe también proporciona recomendaciones para mejorar la eficiencia y continuar ofreciendo un soporte de alto nivel a los usuarios.</w:t>
      </w:r>
    </w:p>
    <w:p w14:paraId="44148496" w14:textId="77777777" w:rsidR="00BE0A65" w:rsidRPr="00500C5F" w:rsidRDefault="00917833" w:rsidP="005B0082">
      <w:pPr>
        <w:ind w:hanging="11"/>
        <w:jc w:val="center"/>
        <w:rPr>
          <w:u w:val="single"/>
        </w:rPr>
      </w:pPr>
      <w:r w:rsidRPr="00184654">
        <w:rPr>
          <w:noProof/>
          <w:highlight w:val="green"/>
        </w:rPr>
        <w:t>{{</w:t>
      </w:r>
      <w:r w:rsidR="00500C5F" w:rsidRPr="00184654">
        <w:rPr>
          <w:noProof/>
          <w:highlight w:val="green"/>
        </w:rPr>
        <w:t xml:space="preserve"> </w:t>
      </w:r>
      <w:r w:rsidRPr="00184654">
        <w:rPr>
          <w:noProof/>
          <w:highlight w:val="green"/>
        </w:rPr>
        <w:t>image</w:t>
      </w:r>
      <w:r w:rsidR="009226D9" w:rsidRPr="00184654">
        <w:rPr>
          <w:noProof/>
          <w:highlight w:val="green"/>
        </w:rPr>
        <w:t>_2</w:t>
      </w:r>
      <w:r w:rsidR="00500C5F" w:rsidRPr="00184654">
        <w:rPr>
          <w:noProof/>
          <w:highlight w:val="green"/>
        </w:rPr>
        <w:t xml:space="preserve"> </w:t>
      </w:r>
      <w:r w:rsidRPr="00184654">
        <w:rPr>
          <w:noProof/>
          <w:highlight w:val="green"/>
        </w:rPr>
        <w:t>}}</w:t>
      </w:r>
    </w:p>
    <w:p w14:paraId="622F4170" w14:textId="77777777" w:rsidR="006D17A7" w:rsidRPr="005762F5" w:rsidRDefault="6A0079C7" w:rsidP="006D17A7">
      <w:pPr>
        <w:pStyle w:val="Descripcin"/>
        <w:jc w:val="center"/>
      </w:pPr>
      <w:bookmarkStart w:id="13" w:name="_Toc214535009"/>
      <w:r w:rsidRPr="005762F5">
        <w:t xml:space="preserve">Ilustración </w:t>
      </w:r>
      <w:r w:rsidRPr="005762F5">
        <w:fldChar w:fldCharType="begin"/>
      </w:r>
      <w:r w:rsidRPr="005762F5">
        <w:instrText>SEQ Ilustración \* ARABIC</w:instrText>
      </w:r>
      <w:r w:rsidRPr="005762F5">
        <w:fldChar w:fldCharType="separate"/>
      </w:r>
      <w:r w:rsidR="00F63AC2">
        <w:rPr>
          <w:noProof/>
        </w:rPr>
        <w:t>1</w:t>
      </w:r>
      <w:r w:rsidRPr="005762F5">
        <w:fldChar w:fldCharType="end"/>
      </w:r>
      <w:r w:rsidRPr="005762F5">
        <w:t xml:space="preserve">. </w:t>
      </w:r>
      <w:r w:rsidR="728EFEE7" w:rsidRPr="005762F5">
        <w:t>OPERACIÓN</w:t>
      </w:r>
      <w:r w:rsidRPr="005762F5">
        <w:t xml:space="preserve"> MESA DE SERVICIO</w:t>
      </w:r>
      <w:bookmarkEnd w:id="13"/>
    </w:p>
    <w:p w14:paraId="49EE4273" w14:textId="77777777" w:rsidR="00936DF6" w:rsidRPr="005762F5" w:rsidRDefault="00B52BEE" w:rsidP="006D17A7">
      <w:pPr>
        <w:jc w:val="both"/>
      </w:pPr>
      <w:r w:rsidRPr="005762F5">
        <w:t xml:space="preserve">Para el mes de </w:t>
      </w:r>
      <w:r w:rsidR="00B4660F" w:rsidRPr="00184654">
        <w:rPr>
          <w:highlight w:val="green"/>
        </w:rPr>
        <w:t>{{mes}}</w:t>
      </w:r>
      <w:r w:rsidRPr="005762F5">
        <w:t xml:space="preserve"> y en el periodo comprendido en este informe para el contrato SCJ-1809-2024, se da cumplimiento a las actividades contempladas en el “</w:t>
      </w:r>
      <w:r w:rsidRPr="00B4660F">
        <w:t>Anexo 1 Especificaciones técnicas; ítem 3.3. DIAGNÓSTICO – MESA DE SERVICIO</w:t>
      </w:r>
      <w:r w:rsidRPr="005762F5">
        <w:t>”, donde se realiza reporte del estado del sistema y diagnóstico de las fallas y anomalías presentadas.</w:t>
      </w:r>
    </w:p>
    <w:p w14:paraId="54780AAC" w14:textId="77777777" w:rsidR="007D50F4" w:rsidRPr="005762F5" w:rsidRDefault="7BF2C916" w:rsidP="00154641">
      <w:pPr>
        <w:pStyle w:val="Ttulo2"/>
        <w:numPr>
          <w:ilvl w:val="1"/>
          <w:numId w:val="5"/>
        </w:numPr>
      </w:pPr>
      <w:bookmarkStart w:id="14" w:name="_Toc194682930"/>
      <w:bookmarkStart w:id="15" w:name="_Toc163073444"/>
      <w:bookmarkStart w:id="16" w:name="_Toc507852816"/>
      <w:bookmarkStart w:id="17" w:name="_Toc344186297"/>
      <w:bookmarkStart w:id="18" w:name="_Toc585767646"/>
      <w:bookmarkStart w:id="19" w:name="_Toc213336053"/>
      <w:r w:rsidRPr="005762F5">
        <w:t xml:space="preserve">INFORME DE MESA DE </w:t>
      </w:r>
      <w:r w:rsidR="6F613D99" w:rsidRPr="005762F5">
        <w:t>SERVICIO</w:t>
      </w:r>
      <w:bookmarkEnd w:id="14"/>
      <w:bookmarkEnd w:id="15"/>
      <w:bookmarkEnd w:id="16"/>
      <w:bookmarkEnd w:id="17"/>
      <w:bookmarkEnd w:id="18"/>
      <w:bookmarkEnd w:id="19"/>
    </w:p>
    <w:p w14:paraId="1C3E3A9C" w14:textId="77777777" w:rsidR="6A5360FB" w:rsidRPr="005762F5" w:rsidRDefault="6A5360FB" w:rsidP="00E006D3"/>
    <w:p w14:paraId="1A5B2926" w14:textId="77777777" w:rsidR="003C6A08" w:rsidRPr="005762F5" w:rsidRDefault="5130E3DD" w:rsidP="0070386E">
      <w:pPr>
        <w:jc w:val="both"/>
      </w:pPr>
      <w:r w:rsidRPr="005762F5">
        <w:t>Los Integrantes de mesa de servicio, contaron con una disponibilidad 7x24 durante lo corrido del CONTRATO SCJ</w:t>
      </w:r>
      <w:r w:rsidR="57A1FD01" w:rsidRPr="005762F5">
        <w:t>-</w:t>
      </w:r>
      <w:r w:rsidRPr="005762F5">
        <w:t>1809</w:t>
      </w:r>
      <w:r w:rsidR="57A1FD01" w:rsidRPr="005762F5">
        <w:t>-2024</w:t>
      </w:r>
      <w:r w:rsidRPr="005762F5">
        <w:t xml:space="preserve"> para el periodo comprendido en este informe. Periodo en el cual se realizó actualizaciones correspondientes a las peticiones registrados en el aplicativo web GLPI, consignando las fallas, novedades o requerimientos relacionado con el sistema de video vigilancia con la generación de los diferentes tickets. </w:t>
      </w:r>
    </w:p>
    <w:p w14:paraId="36464C4E" w14:textId="77777777" w:rsidR="007D50F4" w:rsidRPr="005762F5" w:rsidRDefault="003C6A08" w:rsidP="0070386E">
      <w:pPr>
        <w:jc w:val="both"/>
      </w:pPr>
      <w:r w:rsidRPr="005762F5">
        <w:t xml:space="preserve">Una de las actividades principales del contrato, es el seguimiento cada cuatro (4) horas sobre el estado de los puntos de video vigilancia reportados como “Fuera de servicio”, “Operativa”, “Caída masiva”, “Operativa con novedad”, que se consignan en la ruta: </w:t>
      </w:r>
      <w:r w:rsidR="004515D1" w:rsidRPr="005762F5">
        <w:t xml:space="preserve"> </w:t>
      </w:r>
      <w:r w:rsidR="001D384F" w:rsidRPr="00184654">
        <w:rPr>
          <w:i/>
          <w:highlight w:val="green"/>
        </w:rPr>
        <w:t xml:space="preserve">{{ </w:t>
      </w:r>
      <w:r w:rsidR="009226D9" w:rsidRPr="00184654">
        <w:rPr>
          <w:i/>
          <w:highlight w:val="green"/>
        </w:rPr>
        <w:t>route_21</w:t>
      </w:r>
      <w:r w:rsidR="001D384F" w:rsidRPr="00184654">
        <w:rPr>
          <w:i/>
          <w:highlight w:val="green"/>
        </w:rPr>
        <w:t xml:space="preserve"> }}</w:t>
      </w:r>
      <w:r w:rsidR="005139CF" w:rsidRPr="005762F5">
        <w:rPr>
          <w:i/>
        </w:rPr>
        <w:t xml:space="preserve"> </w:t>
      </w:r>
      <w:r w:rsidR="00E40340" w:rsidRPr="005762F5">
        <w:rPr>
          <w:i/>
        </w:rPr>
        <w:t>\</w:t>
      </w:r>
      <w:r w:rsidR="0040645C" w:rsidRPr="005762F5">
        <w:rPr>
          <w:i/>
        </w:rPr>
        <w:t xml:space="preserve">01 </w:t>
      </w:r>
      <w:r w:rsidR="00E40340" w:rsidRPr="005762F5">
        <w:rPr>
          <w:i/>
        </w:rPr>
        <w:t>OBLIGACIONES GENERALES\</w:t>
      </w:r>
      <w:r w:rsidR="0032184D" w:rsidRPr="005762F5">
        <w:rPr>
          <w:i/>
        </w:rPr>
        <w:t>OBLIGACIÓN</w:t>
      </w:r>
      <w:r w:rsidR="00E40340" w:rsidRPr="005762F5">
        <w:rPr>
          <w:i/>
        </w:rPr>
        <w:t xml:space="preserve"> 2,5,6,9,13\ANEXO MESA DE SERVICIO\ESTADO DEL SISTEMA\</w:t>
      </w:r>
      <w:r w:rsidR="00E558BA" w:rsidRPr="005762F5">
        <w:rPr>
          <w:i/>
        </w:rPr>
        <w:t>CORREO ESTADO DEL SISTEMA</w:t>
      </w:r>
      <w:r w:rsidR="083E45EC" w:rsidRPr="005762F5">
        <w:t>,</w:t>
      </w:r>
      <w:r w:rsidRPr="005762F5">
        <w:t xml:space="preserve"> donde se podrán verificar los envíos del reporte aquí mencionados. Evidencia de envío de correo cada 4 horas:</w:t>
      </w:r>
    </w:p>
    <w:p w14:paraId="41EA1A56" w14:textId="77777777" w:rsidR="00771B28" w:rsidRPr="005762F5" w:rsidRDefault="00DC0393" w:rsidP="00DE1521">
      <w:pPr>
        <w:jc w:val="center"/>
        <w:rPr>
          <w:i/>
        </w:rPr>
      </w:pPr>
      <w:r w:rsidRPr="00184654">
        <w:rPr>
          <w:i/>
          <w:noProof/>
          <w:highlight w:val="green"/>
        </w:rPr>
        <w:t>{{ image_21 }}</w:t>
      </w:r>
    </w:p>
    <w:p w14:paraId="4D013274" w14:textId="77777777" w:rsidR="007D50F4" w:rsidRPr="005762F5" w:rsidRDefault="00F90681" w:rsidP="00F90681">
      <w:pPr>
        <w:pStyle w:val="Descripcin"/>
        <w:jc w:val="center"/>
        <w:rPr>
          <w:i w:val="0"/>
          <w:color w:val="44546A"/>
        </w:rPr>
      </w:pPr>
      <w:bookmarkStart w:id="20" w:name="_Toc214535010"/>
      <w:r w:rsidRPr="005762F5">
        <w:t xml:space="preserve">Ilustración </w:t>
      </w:r>
      <w:r w:rsidRPr="005762F5">
        <w:fldChar w:fldCharType="begin"/>
      </w:r>
      <w:r w:rsidRPr="005762F5">
        <w:instrText>SEQ Ilustración \* ARABIC</w:instrText>
      </w:r>
      <w:r w:rsidRPr="005762F5">
        <w:fldChar w:fldCharType="separate"/>
      </w:r>
      <w:r w:rsidR="00F63AC2">
        <w:rPr>
          <w:noProof/>
        </w:rPr>
        <w:t>2</w:t>
      </w:r>
      <w:r w:rsidRPr="005762F5">
        <w:fldChar w:fldCharType="end"/>
      </w:r>
      <w:r w:rsidRPr="005762F5">
        <w:t xml:space="preserve">. </w:t>
      </w:r>
      <w:r w:rsidR="003B6C8B" w:rsidRPr="005762F5">
        <w:rPr>
          <w:color w:val="44546A"/>
        </w:rPr>
        <w:t xml:space="preserve">EVIDENCIA </w:t>
      </w:r>
      <w:r w:rsidR="00F922EC" w:rsidRPr="005762F5">
        <w:rPr>
          <w:color w:val="44546A"/>
        </w:rPr>
        <w:t>ENVÍO</w:t>
      </w:r>
      <w:r w:rsidR="003B6C8B" w:rsidRPr="005762F5">
        <w:rPr>
          <w:color w:val="44546A"/>
        </w:rPr>
        <w:t xml:space="preserve"> CORREO DE REPORTE CADA 4 HORAS</w:t>
      </w:r>
      <w:bookmarkEnd w:id="20"/>
    </w:p>
    <w:p w14:paraId="41F9647B" w14:textId="77777777" w:rsidR="00B94008" w:rsidRPr="005762F5" w:rsidRDefault="00F80F7F" w:rsidP="00B94008">
      <w:pPr>
        <w:jc w:val="both"/>
      </w:pPr>
      <w:r w:rsidRPr="005762F5">
        <w:t>Así mismo se realizó una revisión constante del estado del sistema a cada uno de los puntos que componen el sistema de video vigilancia para el contrato SCJ-1809-2024. Mediante</w:t>
      </w:r>
      <w:r w:rsidR="000A2998" w:rsidRPr="005762F5">
        <w:t xml:space="preserve"> </w:t>
      </w:r>
      <w:r w:rsidR="00B46E2D" w:rsidRPr="005762F5">
        <w:t xml:space="preserve">la ruta: </w:t>
      </w:r>
      <w:r w:rsidR="00C13C9D">
        <w:t xml:space="preserve">  </w:t>
      </w:r>
      <w:r w:rsidR="00B46E2D" w:rsidRPr="005762F5">
        <w:t xml:space="preserve"> </w:t>
      </w:r>
      <w:r w:rsidR="00C13C9D">
        <w:t xml:space="preserve">                            </w:t>
      </w:r>
      <w:r w:rsidR="0074150C" w:rsidRPr="00184654">
        <w:rPr>
          <w:i/>
          <w:highlight w:val="green"/>
        </w:rPr>
        <w:t>{{ route_21 }}</w:t>
      </w:r>
      <w:r w:rsidR="00C13C9D">
        <w:rPr>
          <w:i/>
        </w:rPr>
        <w:t xml:space="preserve"> </w:t>
      </w:r>
      <w:r w:rsidR="008C5DA8" w:rsidRPr="005762F5">
        <w:rPr>
          <w:i/>
        </w:rPr>
        <w:t>\</w:t>
      </w:r>
      <w:r w:rsidR="002F4027" w:rsidRPr="005762F5">
        <w:rPr>
          <w:i/>
        </w:rPr>
        <w:t xml:space="preserve">01 </w:t>
      </w:r>
      <w:r w:rsidR="008C5DA8" w:rsidRPr="005762F5">
        <w:rPr>
          <w:i/>
        </w:rPr>
        <w:t>OBLIGACIONES GENERALES\</w:t>
      </w:r>
      <w:r w:rsidR="0032184D" w:rsidRPr="005762F5">
        <w:rPr>
          <w:i/>
        </w:rPr>
        <w:t>OBLIGACIÓN</w:t>
      </w:r>
      <w:r w:rsidR="008C5DA8" w:rsidRPr="005762F5">
        <w:rPr>
          <w:i/>
        </w:rPr>
        <w:t xml:space="preserve"> 2,5,6,9,13\ANEXO MESA DE SERVICIO\ESTADO DEL SISTEMA\</w:t>
      </w:r>
      <w:r w:rsidR="00251977" w:rsidRPr="005762F5">
        <w:rPr>
          <w:i/>
        </w:rPr>
        <w:t xml:space="preserve"> </w:t>
      </w:r>
      <w:r w:rsidR="00E87119" w:rsidRPr="005762F5">
        <w:rPr>
          <w:i/>
        </w:rPr>
        <w:t>EVIDENCIAS ESTADO DEL SISTEMA</w:t>
      </w:r>
      <w:r w:rsidR="00251977" w:rsidRPr="005762F5">
        <w:rPr>
          <w:i/>
        </w:rPr>
        <w:t>.</w:t>
      </w:r>
    </w:p>
    <w:p w14:paraId="1790A272" w14:textId="77777777" w:rsidR="00F80F7F" w:rsidRPr="005762F5" w:rsidRDefault="00F80F7F" w:rsidP="00F80F7F">
      <w:pPr>
        <w:jc w:val="both"/>
      </w:pPr>
      <w:r w:rsidRPr="005762F5">
        <w:t xml:space="preserve">Lo que permitió visualizar el estado del sistema en tiempo real y está disponible 7 días x 24 horas del año. Este estado se está actualizado constantemente. </w:t>
      </w:r>
    </w:p>
    <w:p w14:paraId="22B4A823" w14:textId="77777777" w:rsidR="000544B8" w:rsidRDefault="00F80F7F" w:rsidP="007B11DA">
      <w:pPr>
        <w:jc w:val="both"/>
      </w:pPr>
      <w:r w:rsidRPr="005762F5">
        <w:lastRenderedPageBreak/>
        <w:t xml:space="preserve">Se enviaron los informes semanales y quincenales de la mesa de servicio sobre las actividades realizadas en el mes de </w:t>
      </w:r>
      <w:r w:rsidR="00137C76" w:rsidRPr="00184654">
        <w:rPr>
          <w:highlight w:val="green"/>
        </w:rPr>
        <w:t>{{</w:t>
      </w:r>
      <w:r w:rsidR="00084882" w:rsidRPr="00184654">
        <w:rPr>
          <w:highlight w:val="green"/>
        </w:rPr>
        <w:t xml:space="preserve"> </w:t>
      </w:r>
      <w:r w:rsidR="00137C76" w:rsidRPr="00184654">
        <w:rPr>
          <w:highlight w:val="green"/>
        </w:rPr>
        <w:t>mes</w:t>
      </w:r>
      <w:r w:rsidR="00084882" w:rsidRPr="00184654">
        <w:rPr>
          <w:highlight w:val="green"/>
        </w:rPr>
        <w:t xml:space="preserve"> </w:t>
      </w:r>
      <w:r w:rsidR="00137C76" w:rsidRPr="00184654">
        <w:rPr>
          <w:highlight w:val="green"/>
        </w:rPr>
        <w:t>}}</w:t>
      </w:r>
      <w:r w:rsidRPr="005822EC">
        <w:t xml:space="preserve"> del año </w:t>
      </w:r>
      <w:r w:rsidR="00137C76" w:rsidRPr="00184654">
        <w:rPr>
          <w:highlight w:val="green"/>
        </w:rPr>
        <w:t>{{</w:t>
      </w:r>
      <w:r w:rsidR="00084882" w:rsidRPr="00184654">
        <w:rPr>
          <w:highlight w:val="green"/>
        </w:rPr>
        <w:t xml:space="preserve"> </w:t>
      </w:r>
      <w:proofErr w:type="spellStart"/>
      <w:r w:rsidR="00084882" w:rsidRPr="00184654">
        <w:rPr>
          <w:highlight w:val="green"/>
        </w:rPr>
        <w:t>a</w:t>
      </w:r>
      <w:r w:rsidR="006C1501" w:rsidRPr="00184654">
        <w:rPr>
          <w:highlight w:val="green"/>
        </w:rPr>
        <w:t>nio</w:t>
      </w:r>
      <w:proofErr w:type="spellEnd"/>
      <w:r w:rsidR="00084882" w:rsidRPr="00184654">
        <w:rPr>
          <w:highlight w:val="green"/>
        </w:rPr>
        <w:t xml:space="preserve"> </w:t>
      </w:r>
      <w:r w:rsidR="00137C76" w:rsidRPr="00184654">
        <w:rPr>
          <w:highlight w:val="green"/>
        </w:rPr>
        <w:t>}}</w:t>
      </w:r>
      <w:r w:rsidRPr="00184654">
        <w:rPr>
          <w:highlight w:val="green"/>
        </w:rPr>
        <w:t>.</w:t>
      </w:r>
      <w:r w:rsidRPr="005762F5">
        <w:t xml:space="preserve"> A continuación, se relaciona la información sobre la fecha y el consecutivo con el cual fue radicado el documento ante la </w:t>
      </w:r>
      <w:r w:rsidR="00A01272" w:rsidRPr="005762F5">
        <w:t>supervisión</w:t>
      </w:r>
      <w:r w:rsidRPr="005762F5">
        <w:t xml:space="preserve"> del contrato</w:t>
      </w:r>
      <w:r w:rsidR="67F8E13C" w:rsidRPr="005762F5">
        <w:t xml:space="preserve"> </w:t>
      </w:r>
    </w:p>
    <w:p w14:paraId="0C718BA0" w14:textId="77777777" w:rsidR="00B33415" w:rsidRDefault="00B33415" w:rsidP="007B11DA">
      <w:pPr>
        <w:jc w:val="both"/>
      </w:pPr>
    </w:p>
    <w:p w14:paraId="492FCA67" w14:textId="5F268083" w:rsidR="00746592" w:rsidRDefault="00B33415" w:rsidP="00361B20">
      <w:pPr>
        <w:jc w:val="both"/>
      </w:pPr>
      <w:r w:rsidRPr="001875D4">
        <w:rPr>
          <w:highlight w:val="green"/>
        </w:rPr>
        <w:t xml:space="preserve">{{ </w:t>
      </w:r>
      <w:r w:rsidR="005419A6" w:rsidRPr="001875D4">
        <w:rPr>
          <w:highlight w:val="green"/>
        </w:rPr>
        <w:t>table_21_1_placeholder }}</w:t>
      </w:r>
      <w:bookmarkStart w:id="21" w:name="_Toc215127990"/>
    </w:p>
    <w:p w14:paraId="04881EE6" w14:textId="47E577C0" w:rsidR="000544B8"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11</w:t>
      </w:r>
      <w:r w:rsidRPr="005762F5">
        <w:fldChar w:fldCharType="end"/>
      </w:r>
      <w:r w:rsidR="000544B8" w:rsidRPr="005762F5">
        <w:t xml:space="preserve">. </w:t>
      </w:r>
      <w:r w:rsidR="00793344" w:rsidRPr="005762F5">
        <w:t>RESUMEN INFORMES SEMANALES Y QUINCENALES</w:t>
      </w:r>
      <w:bookmarkEnd w:id="21"/>
    </w:p>
    <w:p w14:paraId="751609AF" w14:textId="77777777" w:rsidR="006C7B22" w:rsidRPr="005762F5" w:rsidRDefault="006C7B22" w:rsidP="00BD5093">
      <w:pPr>
        <w:jc w:val="both"/>
      </w:pPr>
      <w:r w:rsidRPr="005762F5">
        <w:t xml:space="preserve">Evidencias adjuntas en los reportes enviados </w:t>
      </w:r>
      <w:r w:rsidR="7411A245" w:rsidRPr="005762F5">
        <w:t>semanal</w:t>
      </w:r>
      <w:r w:rsidRPr="005762F5">
        <w:t xml:space="preserve"> y quincenalmente que pueden ser consultados en la siguiente ruta:</w:t>
      </w:r>
      <w:r w:rsidR="001362EB" w:rsidRPr="005762F5">
        <w:rPr>
          <w:i/>
        </w:rPr>
        <w:t xml:space="preserve"> </w:t>
      </w:r>
      <w:r w:rsidR="005822EC" w:rsidRPr="001875D4">
        <w:rPr>
          <w:i/>
          <w:highlight w:val="green"/>
        </w:rPr>
        <w:t>{{ route_21 }}</w:t>
      </w:r>
      <w:r w:rsidR="00A962A0">
        <w:rPr>
          <w:i/>
        </w:rPr>
        <w:t xml:space="preserve"> </w:t>
      </w:r>
      <w:r w:rsidR="006C0303" w:rsidRPr="005762F5">
        <w:rPr>
          <w:i/>
        </w:rPr>
        <w:t>\OBLIGACIONES GENERALES\</w:t>
      </w:r>
      <w:r w:rsidR="0032184D" w:rsidRPr="005762F5">
        <w:rPr>
          <w:i/>
        </w:rPr>
        <w:t>OBLIGACIÓN</w:t>
      </w:r>
      <w:r w:rsidR="006C0303" w:rsidRPr="005762F5">
        <w:rPr>
          <w:i/>
        </w:rPr>
        <w:t xml:space="preserve"> 2,5,6,9,13\ANEXO MESA DE SERVICIO \</w:t>
      </w:r>
      <w:r w:rsidR="00423573" w:rsidRPr="005762F5">
        <w:rPr>
          <w:i/>
        </w:rPr>
        <w:t>INFORME MESA DE SERVICIO</w:t>
      </w:r>
      <w:r w:rsidRPr="005762F5">
        <w:t xml:space="preserve">. </w:t>
      </w:r>
    </w:p>
    <w:p w14:paraId="4F649EF8" w14:textId="5BD577B7" w:rsidR="00B36923" w:rsidRDefault="006C7B22" w:rsidP="00B36923">
      <w:pPr>
        <w:jc w:val="both"/>
      </w:pPr>
      <w:r w:rsidRPr="005762F5">
        <w:t xml:space="preserve">Con relación al informe de las actividades realizadas en relación con el diagnóstico, manejo incidencias y demás, mediante el aplicativo para la administración de tickets GLPI, se describe en la tabla a continuación, donde </w:t>
      </w:r>
      <w:r w:rsidR="00042B5F" w:rsidRPr="00057B92">
        <w:rPr>
          <w:highlight w:val="green"/>
        </w:rPr>
        <w:t xml:space="preserve">{{ </w:t>
      </w:r>
      <w:r w:rsidR="00042B5F" w:rsidRPr="00057B92">
        <w:rPr>
          <w:highlight w:val="green"/>
        </w:rPr>
        <w:t>diagnostico_21</w:t>
      </w:r>
      <w:r w:rsidR="00042B5F" w:rsidRPr="00057B92">
        <w:rPr>
          <w:highlight w:val="green"/>
        </w:rPr>
        <w:t xml:space="preserve"> }}</w:t>
      </w:r>
      <w:r w:rsidR="00042B5F">
        <w:t xml:space="preserve"> </w:t>
      </w:r>
      <w:r w:rsidRPr="005762F5">
        <w:t xml:space="preserve"> casos corresponden a diagnósticos realizados por la mesa de servicio.</w:t>
      </w:r>
      <w:bookmarkStart w:id="22" w:name="_Toc215127991"/>
    </w:p>
    <w:p w14:paraId="62336C07" w14:textId="296CC177" w:rsidR="00B36923" w:rsidRDefault="00B36923" w:rsidP="00B36923">
      <w:pPr>
        <w:jc w:val="both"/>
      </w:pPr>
      <w:r w:rsidRPr="001875D4">
        <w:rPr>
          <w:highlight w:val="green"/>
        </w:rPr>
        <w:t>{{ table_21_</w:t>
      </w:r>
      <w:r>
        <w:rPr>
          <w:highlight w:val="green"/>
        </w:rPr>
        <w:t>2</w:t>
      </w:r>
      <w:r w:rsidRPr="001875D4">
        <w:rPr>
          <w:highlight w:val="green"/>
        </w:rPr>
        <w:t>_placeholder }}</w:t>
      </w:r>
    </w:p>
    <w:p w14:paraId="25F07C84" w14:textId="23A0157A" w:rsidR="00441980" w:rsidRDefault="00B36923" w:rsidP="00B36923">
      <w:pPr>
        <w:jc w:val="both"/>
      </w:pPr>
      <w:r>
        <w:t xml:space="preserve"> </w:t>
      </w:r>
    </w:p>
    <w:p w14:paraId="71592C33" w14:textId="07AA28EB" w:rsidR="00070E23"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12</w:t>
      </w:r>
      <w:r w:rsidRPr="005762F5">
        <w:fldChar w:fldCharType="end"/>
      </w:r>
      <w:r w:rsidRPr="005762F5">
        <w:t xml:space="preserve">. </w:t>
      </w:r>
      <w:r w:rsidR="00070E23" w:rsidRPr="005762F5">
        <w:t>INFORME DE LAS ACTIVIDADES REALIZADAS EN RELACIÓN CON EL DIAGNÓSTICO, MANEJO INCIDENCIAS</w:t>
      </w:r>
      <w:bookmarkEnd w:id="22"/>
    </w:p>
    <w:p w14:paraId="05019D36" w14:textId="77777777" w:rsidR="00ED1983" w:rsidRPr="005762F5" w:rsidRDefault="00ED1983" w:rsidP="00ED1983">
      <w:pPr>
        <w:jc w:val="both"/>
      </w:pPr>
      <w:r w:rsidRPr="005762F5">
        <w:t>Se anexa archivo en la ruta</w:t>
      </w:r>
      <w:r w:rsidR="004638A7" w:rsidRPr="005762F5">
        <w:t>:</w:t>
      </w:r>
      <w:r w:rsidR="004638A7" w:rsidRPr="005762F5">
        <w:rPr>
          <w:i/>
        </w:rPr>
        <w:t xml:space="preserve"> </w:t>
      </w:r>
      <w:r w:rsidR="00A42537" w:rsidRPr="00057B92">
        <w:rPr>
          <w:i/>
          <w:highlight w:val="green"/>
        </w:rPr>
        <w:t>{{ route_21 }}</w:t>
      </w:r>
      <w:r w:rsidR="005139CF" w:rsidRPr="005762F5">
        <w:rPr>
          <w:i/>
        </w:rPr>
        <w:t xml:space="preserve"> </w:t>
      </w:r>
      <w:r w:rsidR="00DF1C25" w:rsidRPr="005762F5">
        <w:rPr>
          <w:i/>
        </w:rPr>
        <w:t>\</w:t>
      </w:r>
      <w:r w:rsidR="00251977" w:rsidRPr="005762F5">
        <w:rPr>
          <w:i/>
        </w:rPr>
        <w:t xml:space="preserve">01 </w:t>
      </w:r>
      <w:r w:rsidR="00DF1C25" w:rsidRPr="005762F5">
        <w:rPr>
          <w:i/>
        </w:rPr>
        <w:t>OBLIGACIONES GENERALES\</w:t>
      </w:r>
      <w:r w:rsidR="0032184D" w:rsidRPr="005762F5">
        <w:rPr>
          <w:i/>
        </w:rPr>
        <w:t>OBLIGACIÓN</w:t>
      </w:r>
      <w:r w:rsidR="00DF1C25" w:rsidRPr="005762F5">
        <w:rPr>
          <w:i/>
        </w:rPr>
        <w:t xml:space="preserve"> 2,5,6,9,13\ANEXO MESA DE SERVICIO\REPORTE DIARIO TICKET</w:t>
      </w:r>
      <w:r w:rsidR="00D87634" w:rsidRPr="005762F5">
        <w:rPr>
          <w:i/>
        </w:rPr>
        <w:t>.</w:t>
      </w:r>
    </w:p>
    <w:p w14:paraId="29F8DDAF" w14:textId="77777777" w:rsidR="007D50F4" w:rsidRPr="005762F5" w:rsidRDefault="7BF2C916" w:rsidP="00154641">
      <w:pPr>
        <w:pStyle w:val="Ttulo2"/>
        <w:numPr>
          <w:ilvl w:val="1"/>
          <w:numId w:val="5"/>
        </w:numPr>
        <w:rPr>
          <w:b w:val="0"/>
          <w:bCs w:val="0"/>
          <w:color w:val="1F3864"/>
        </w:rPr>
      </w:pPr>
      <w:bookmarkStart w:id="23" w:name="_Toc194682931"/>
      <w:bookmarkStart w:id="24" w:name="_Toc1808635022"/>
      <w:bookmarkStart w:id="25" w:name="_Toc628042117"/>
      <w:bookmarkStart w:id="26" w:name="_Toc1028905583"/>
      <w:bookmarkStart w:id="27" w:name="_Toc2123775581"/>
      <w:bookmarkStart w:id="28" w:name="_Toc213336054"/>
      <w:r w:rsidRPr="005762F5">
        <w:t>HERRAMIENTAS DE TRABAJO</w:t>
      </w:r>
      <w:bookmarkEnd w:id="23"/>
      <w:bookmarkEnd w:id="24"/>
      <w:bookmarkEnd w:id="25"/>
      <w:bookmarkEnd w:id="26"/>
      <w:bookmarkEnd w:id="27"/>
      <w:bookmarkEnd w:id="28"/>
    </w:p>
    <w:p w14:paraId="4B5D5DD6" w14:textId="77777777" w:rsidR="007D50F4" w:rsidRPr="005762F5" w:rsidRDefault="007D50F4" w:rsidP="007B11DA">
      <w:pPr>
        <w:jc w:val="both"/>
      </w:pPr>
    </w:p>
    <w:p w14:paraId="57E5BDB9" w14:textId="77777777" w:rsidR="007E5E9E" w:rsidRPr="005762F5" w:rsidRDefault="007E5E9E" w:rsidP="007E5E9E">
      <w:pPr>
        <w:jc w:val="both"/>
      </w:pPr>
      <w:r w:rsidRPr="005762F5">
        <w:t xml:space="preserve">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w:t>
      </w:r>
      <w:proofErr w:type="spellStart"/>
      <w:r w:rsidRPr="005762F5">
        <w:t>ii</w:t>
      </w:r>
      <w:proofErr w:type="spellEnd"/>
      <w:r w:rsidRPr="005762F5">
        <w:t xml:space="preserve">) Una (1) línea de telefonía móvil con plan de voz ilimitado y plan de datos ilimitado y </w:t>
      </w:r>
      <w:proofErr w:type="spellStart"/>
      <w:r w:rsidRPr="005762F5">
        <w:t>iii</w:t>
      </w:r>
      <w:proofErr w:type="spellEnd"/>
      <w:r w:rsidRPr="005762F5">
        <w:t>) Los recursos suficientes para garantizar la ejecución de las siguientes actividades…”, se realiza la instalación de:</w:t>
      </w:r>
    </w:p>
    <w:p w14:paraId="23AC3A06" w14:textId="77777777" w:rsidR="007D50F4" w:rsidRPr="005762F5" w:rsidRDefault="00747199" w:rsidP="00154641">
      <w:pPr>
        <w:pStyle w:val="Prrafodelista"/>
        <w:numPr>
          <w:ilvl w:val="0"/>
          <w:numId w:val="7"/>
        </w:numPr>
        <w:jc w:val="both"/>
      </w:pPr>
      <w:r w:rsidRPr="005762F5">
        <w:t xml:space="preserve">Tres Workstation </w:t>
      </w:r>
      <w:r w:rsidR="008B6505" w:rsidRPr="005762F5">
        <w:t xml:space="preserve">de alto rendimiento (como mínimo RAM de 16 GB, disco duro mayor de 400 GB estado sólido NVME, tarjeta de video de 4 Gb, sistema operativo mínimo Windows 10 </w:t>
      </w:r>
      <w:proofErr w:type="spellStart"/>
      <w:r w:rsidR="00302BDA" w:rsidRPr="005762F5">
        <w:t>pro-licenciado</w:t>
      </w:r>
      <w:proofErr w:type="spellEnd"/>
      <w:r w:rsidR="008B6505" w:rsidRPr="005762F5">
        <w:t>), año de fabricación mínimo 2023, instaladas en los puestos de trabajo dispuestos por la SDSCJ en el CAD o en los centros de monitoreo</w:t>
      </w:r>
      <w:r w:rsidRPr="005762F5">
        <w:t>).</w:t>
      </w:r>
    </w:p>
    <w:p w14:paraId="213ACD86" w14:textId="77777777" w:rsidR="007D50F4" w:rsidRPr="005762F5" w:rsidRDefault="001C1F0C" w:rsidP="00154641">
      <w:pPr>
        <w:pStyle w:val="Prrafodelista"/>
        <w:numPr>
          <w:ilvl w:val="0"/>
          <w:numId w:val="7"/>
        </w:numPr>
        <w:jc w:val="both"/>
      </w:pPr>
      <w:r w:rsidRPr="005762F5">
        <w:t>Seis</w:t>
      </w:r>
      <w:r w:rsidR="00747199" w:rsidRPr="005762F5">
        <w:t xml:space="preserve"> pantallas FHD soporte VESA para Workstation.</w:t>
      </w:r>
    </w:p>
    <w:p w14:paraId="67EB633F" w14:textId="77777777" w:rsidR="00D87634" w:rsidRPr="005762F5" w:rsidRDefault="00747199" w:rsidP="00154641">
      <w:pPr>
        <w:pStyle w:val="Prrafodelista"/>
        <w:numPr>
          <w:ilvl w:val="0"/>
          <w:numId w:val="7"/>
        </w:numPr>
        <w:jc w:val="both"/>
      </w:pPr>
      <w:r w:rsidRPr="005762F5">
        <w:t xml:space="preserve">Plan de teléfono celular con minutos ilimitados número </w:t>
      </w:r>
      <w:r w:rsidR="007E5E9E" w:rsidRPr="005762F5">
        <w:t>318 3915138</w:t>
      </w:r>
      <w:r w:rsidRPr="005762F5">
        <w:t>.</w:t>
      </w:r>
    </w:p>
    <w:p w14:paraId="4C4B525C" w14:textId="2A02DD90" w:rsidR="00362A75" w:rsidRPr="005762F5" w:rsidRDefault="00362A75" w:rsidP="00F3724B">
      <w:pPr>
        <w:pStyle w:val="Prrafodelista"/>
        <w:numPr>
          <w:ilvl w:val="0"/>
          <w:numId w:val="7"/>
        </w:numPr>
        <w:jc w:val="both"/>
      </w:pPr>
      <w:r w:rsidRPr="005762F5">
        <w:t xml:space="preserve">Correo electrónico </w:t>
      </w:r>
      <w:r w:rsidR="00F3724B" w:rsidRPr="00635911">
        <w:rPr>
          <w:highlight w:val="green"/>
        </w:rPr>
        <w:t>{{ email_22 }}</w:t>
      </w:r>
      <w:r w:rsidR="00F3724B">
        <w:t xml:space="preserve"> </w:t>
      </w:r>
      <w:r w:rsidRPr="005762F5">
        <w:t xml:space="preserve">para atención </w:t>
      </w:r>
      <w:r w:rsidR="00386A73" w:rsidRPr="005762F5">
        <w:t>7x24.</w:t>
      </w:r>
    </w:p>
    <w:p w14:paraId="00A37189" w14:textId="3753EEF4" w:rsidR="006E6474" w:rsidRPr="005762F5" w:rsidRDefault="006E6474" w:rsidP="006E6474">
      <w:pPr>
        <w:jc w:val="both"/>
      </w:pPr>
      <w:r w:rsidRPr="005762F5">
        <w:lastRenderedPageBreak/>
        <w:t xml:space="preserve">Las herramientas fueron validadas y aprobadas por la entidad SDSCJ mediante acta del día 13 de diciembre del 2024, se relaciona documento en la ruta:  </w:t>
      </w:r>
      <w:r w:rsidR="00F3724B" w:rsidRPr="00635911">
        <w:rPr>
          <w:highlight w:val="green"/>
        </w:rPr>
        <w:t>{{ route_21 }}</w:t>
      </w:r>
      <w:r w:rsidR="00F3724B">
        <w:t xml:space="preserve"> </w:t>
      </w:r>
      <w:r w:rsidRPr="005762F5">
        <w:t>\01 OBLIGACIONES GENERALES\OBLIGACIÓN 2,5,6,9,13\ANEXO MESA DE SERVICIO\Conciliación Técnica SCJ-1809-2024.pdf.</w:t>
      </w:r>
    </w:p>
    <w:p w14:paraId="19474DA5" w14:textId="77777777" w:rsidR="00314D6A" w:rsidRPr="005762F5" w:rsidRDefault="00314D6A" w:rsidP="006E6474">
      <w:pPr>
        <w:jc w:val="both"/>
      </w:pPr>
    </w:p>
    <w:p w14:paraId="5F7A613F" w14:textId="77777777" w:rsidR="000108B3" w:rsidRPr="005762F5" w:rsidRDefault="000108B3" w:rsidP="006E6474">
      <w:pPr>
        <w:jc w:val="both"/>
      </w:pPr>
    </w:p>
    <w:p w14:paraId="74F19CF7" w14:textId="77777777" w:rsidR="000108B3" w:rsidRPr="005762F5" w:rsidRDefault="000108B3" w:rsidP="006E6474">
      <w:pPr>
        <w:jc w:val="both"/>
      </w:pPr>
    </w:p>
    <w:p w14:paraId="741FA79D" w14:textId="77777777" w:rsidR="000108B3" w:rsidRPr="005762F5" w:rsidRDefault="000108B3" w:rsidP="006E6474">
      <w:pPr>
        <w:jc w:val="both"/>
      </w:pPr>
    </w:p>
    <w:p w14:paraId="7D6E23D9" w14:textId="77777777" w:rsidR="00D112CE" w:rsidRPr="005762F5" w:rsidRDefault="00D112CE" w:rsidP="00154641">
      <w:pPr>
        <w:pStyle w:val="Ttulo2"/>
        <w:numPr>
          <w:ilvl w:val="1"/>
          <w:numId w:val="5"/>
        </w:numPr>
        <w:sectPr w:rsidR="00D112CE" w:rsidRPr="005762F5" w:rsidSect="003A1015">
          <w:headerReference w:type="default" r:id="rId12"/>
          <w:footerReference w:type="default" r:id="rId13"/>
          <w:pgSz w:w="12240" w:h="15840"/>
          <w:pgMar w:top="1539" w:right="1701" w:bottom="1417" w:left="1701" w:header="708" w:footer="708" w:gutter="0"/>
          <w:cols w:space="720"/>
        </w:sectPr>
      </w:pPr>
      <w:bookmarkStart w:id="29" w:name="_Toc194682932"/>
      <w:bookmarkStart w:id="30" w:name="_Toc2097928408"/>
      <w:bookmarkStart w:id="31" w:name="_Toc1282727185"/>
      <w:bookmarkStart w:id="32" w:name="_Toc314190696"/>
      <w:bookmarkStart w:id="33" w:name="_Toc728704660"/>
    </w:p>
    <w:p w14:paraId="056238BE" w14:textId="77777777" w:rsidR="007D50F4" w:rsidRPr="005762F5" w:rsidRDefault="7BF2C916" w:rsidP="00154641">
      <w:pPr>
        <w:pStyle w:val="Ttulo2"/>
        <w:numPr>
          <w:ilvl w:val="1"/>
          <w:numId w:val="5"/>
        </w:numPr>
        <w:rPr>
          <w:b w:val="0"/>
          <w:bCs w:val="0"/>
          <w:color w:val="1F3864"/>
        </w:rPr>
      </w:pPr>
      <w:bookmarkStart w:id="34" w:name="_Toc213336055"/>
      <w:r w:rsidRPr="005762F5">
        <w:lastRenderedPageBreak/>
        <w:t>VISITAS DE DIAGNÓSTICOS A SUBSISTEMAS</w:t>
      </w:r>
      <w:bookmarkEnd w:id="29"/>
      <w:bookmarkEnd w:id="30"/>
      <w:bookmarkEnd w:id="31"/>
      <w:bookmarkEnd w:id="32"/>
      <w:bookmarkEnd w:id="33"/>
      <w:bookmarkEnd w:id="34"/>
    </w:p>
    <w:p w14:paraId="24277CB5" w14:textId="77777777" w:rsidR="004B585A" w:rsidRPr="005762F5" w:rsidRDefault="004B585A" w:rsidP="007B11DA">
      <w:pPr>
        <w:ind w:right="50"/>
        <w:jc w:val="both"/>
      </w:pPr>
    </w:p>
    <w:p w14:paraId="19E801A0" w14:textId="77777777" w:rsidR="007D50F4" w:rsidRPr="005762F5" w:rsidRDefault="00747199" w:rsidP="007B11DA">
      <w:pPr>
        <w:ind w:right="50"/>
        <w:jc w:val="both"/>
        <w:rPr>
          <w:i/>
        </w:rPr>
      </w:pPr>
      <w:r w:rsidRPr="005762F5">
        <w:t xml:space="preserve">Durante el contrato </w:t>
      </w:r>
      <w:r w:rsidR="00B47CEA" w:rsidRPr="005762F5">
        <w:t>SCJ-1809-2024</w:t>
      </w:r>
      <w:r w:rsidRPr="005762F5">
        <w:t xml:space="preserve"> se da cumplimiento a la ejecución de visitas diagnósticas contempladas en el </w:t>
      </w:r>
      <w:r w:rsidRPr="005762F5">
        <w:rPr>
          <w:i/>
        </w:rPr>
        <w:t>“Anexo 1 Especificaciones técnicas; ítem 3.1. DIAGNÓSTICO – MESA DE SERVICIO</w:t>
      </w:r>
    </w:p>
    <w:p w14:paraId="749310BE" w14:textId="77777777" w:rsidR="007D50F4" w:rsidRPr="005762F5" w:rsidRDefault="00747199" w:rsidP="007B11DA">
      <w:pPr>
        <w:ind w:right="50"/>
        <w:jc w:val="both"/>
        <w:rPr>
          <w:i/>
        </w:rPr>
      </w:pPr>
      <w:r w:rsidRPr="005762F5">
        <w:rPr>
          <w:i/>
        </w:rPr>
        <w:t>La mesa de servicio coordinará con su personal técnico las siguientes visitas:</w:t>
      </w:r>
    </w:p>
    <w:p w14:paraId="48F63D03" w14:textId="77777777" w:rsidR="00747199" w:rsidRPr="005762F5" w:rsidRDefault="00747199" w:rsidP="78EE2A05">
      <w:pPr>
        <w:ind w:right="50"/>
        <w:jc w:val="both"/>
        <w:rPr>
          <w:i/>
        </w:rPr>
      </w:pPr>
      <w:r w:rsidRPr="005762F5">
        <w:rPr>
          <w:i/>
          <w:iCs/>
        </w:rPr>
        <w:t xml:space="preserve">● </w:t>
      </w:r>
      <w:r w:rsidR="370BD323" w:rsidRPr="005762F5">
        <w:rPr>
          <w:rFonts w:eastAsia="Arial"/>
          <w:sz w:val="20"/>
          <w:szCs w:val="20"/>
        </w:rPr>
        <w:t>D</w:t>
      </w:r>
      <w:r w:rsidR="370BD323" w:rsidRPr="005762F5">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14:paraId="298F7CD3" w14:textId="77777777" w:rsidR="007D50F4" w:rsidRPr="005762F5" w:rsidRDefault="00747199" w:rsidP="007B11DA">
      <w:pPr>
        <w:ind w:right="50"/>
        <w:jc w:val="both"/>
        <w:rPr>
          <w:i/>
        </w:rPr>
      </w:pPr>
      <w:r w:rsidRPr="005762F5">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14:paraId="00B4713D" w14:textId="77777777" w:rsidR="007D50F4" w:rsidRPr="005762F5" w:rsidRDefault="00747199" w:rsidP="007B11DA">
      <w:pPr>
        <w:ind w:right="50"/>
        <w:jc w:val="both"/>
        <w:rPr>
          <w:i/>
        </w:rPr>
      </w:pPr>
      <w:r w:rsidRPr="005762F5">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14:paraId="2568E8AF" w14:textId="77777777" w:rsidR="007D50F4" w:rsidRPr="005762F5" w:rsidRDefault="00747199" w:rsidP="007B11DA">
      <w:pPr>
        <w:ind w:right="50"/>
        <w:jc w:val="both"/>
      </w:pPr>
      <w:r w:rsidRPr="005762F5">
        <w:rPr>
          <w:i/>
        </w:rPr>
        <w:t xml:space="preserve">● Una visita mensual al Estadio el </w:t>
      </w:r>
      <w:r w:rsidR="00226C63" w:rsidRPr="005762F5">
        <w:rPr>
          <w:i/>
        </w:rPr>
        <w:t>Campin</w:t>
      </w:r>
      <w:r w:rsidRPr="005762F5">
        <w:rPr>
          <w:i/>
        </w:rPr>
        <w:t xml:space="preserve"> para atender requerimientos de la MEBOG, solucionar inconvenientes que no requieran la utilización de bolsa de repuestos, diagnosticar cualquier tipo de falla o anomalía y solucionar cualquier duda de los funcionarios de la MEBOG.”, </w:t>
      </w:r>
    </w:p>
    <w:p w14:paraId="44B34BE7" w14:textId="77777777" w:rsidR="71ADE96A" w:rsidRDefault="71ADE96A" w:rsidP="50005E2D">
      <w:pPr>
        <w:ind w:right="50"/>
        <w:jc w:val="both"/>
      </w:pPr>
      <w:r w:rsidRPr="005762F5">
        <w:t>A continuación</w:t>
      </w:r>
      <w:r w:rsidR="6BE0E6E5" w:rsidRPr="005762F5">
        <w:t>,</w:t>
      </w:r>
      <w:r w:rsidRPr="005762F5">
        <w:t xml:space="preserve"> se detalla las visitas </w:t>
      </w:r>
      <w:r w:rsidR="3B74B387" w:rsidRPr="005762F5">
        <w:t>diagnosticas</w:t>
      </w:r>
      <w:r w:rsidRPr="005762F5">
        <w:t xml:space="preserve"> </w:t>
      </w:r>
      <w:r w:rsidR="07753A9D" w:rsidRPr="005762F5">
        <w:t>programadas</w:t>
      </w:r>
      <w:r w:rsidRPr="005762F5">
        <w:t xml:space="preserve"> versus las visitas diagnósti</w:t>
      </w:r>
      <w:r w:rsidR="35BB0C07" w:rsidRPr="005762F5">
        <w:t>cas ejecutadas</w:t>
      </w:r>
      <w:r w:rsidRPr="005762F5">
        <w:t xml:space="preserve"> a</w:t>
      </w:r>
      <w:r w:rsidR="0CEB7C5E" w:rsidRPr="005762F5">
        <w:t xml:space="preserve"> </w:t>
      </w:r>
      <w:r w:rsidRPr="005762F5">
        <w:t>los subsistemas</w:t>
      </w:r>
    </w:p>
    <w:p w14:paraId="045FE021" w14:textId="3277CD57" w:rsidR="00B60EB4" w:rsidRPr="005762F5" w:rsidRDefault="00CA59E3" w:rsidP="50005E2D">
      <w:pPr>
        <w:ind w:right="50"/>
        <w:jc w:val="both"/>
      </w:pPr>
      <w:r w:rsidRPr="00CA59E3">
        <w:t>{{ table_23_1_placeholder }}</w:t>
      </w:r>
    </w:p>
    <w:p w14:paraId="73F8ACAE" w14:textId="77777777" w:rsidR="013B6C69" w:rsidRPr="005762F5" w:rsidRDefault="00D51A9F" w:rsidP="00945F43">
      <w:pPr>
        <w:pStyle w:val="Descripcin"/>
        <w:jc w:val="center"/>
      </w:pPr>
      <w:r w:rsidRPr="005762F5">
        <w:t xml:space="preserve"> </w:t>
      </w:r>
      <w:bookmarkStart w:id="35" w:name="_heading=h.1a346fx"/>
      <w:bookmarkStart w:id="36" w:name="_Toc215127992"/>
      <w:bookmarkEnd w:id="35"/>
      <w:r w:rsidR="00D77773" w:rsidRPr="005762F5">
        <w:t xml:space="preserve">Tabla </w:t>
      </w:r>
      <w:r w:rsidR="00D77773" w:rsidRPr="005762F5">
        <w:fldChar w:fldCharType="begin"/>
      </w:r>
      <w:r w:rsidR="00D77773" w:rsidRPr="005762F5">
        <w:instrText>SEQ Tabla \* ARABIC</w:instrText>
      </w:r>
      <w:r w:rsidR="00D77773" w:rsidRPr="005762F5">
        <w:fldChar w:fldCharType="separate"/>
      </w:r>
      <w:r w:rsidR="00F63AC2">
        <w:rPr>
          <w:noProof/>
        </w:rPr>
        <w:t>13</w:t>
      </w:r>
      <w:r w:rsidR="00D77773" w:rsidRPr="005762F5">
        <w:fldChar w:fldCharType="end"/>
      </w:r>
      <w:r w:rsidR="00D77773" w:rsidRPr="005762F5">
        <w:t>. VISITAS DIAGN</w:t>
      </w:r>
      <w:r w:rsidR="00945F43" w:rsidRPr="005762F5">
        <w:t>OSTICAS SUBSISTEMAS</w:t>
      </w:r>
      <w:bookmarkEnd w:id="36"/>
    </w:p>
    <w:p w14:paraId="26059316" w14:textId="701554D5" w:rsidR="0086245A" w:rsidRPr="005762F5" w:rsidRDefault="0086245A" w:rsidP="1388F6D9">
      <w:pPr>
        <w:jc w:val="both"/>
        <w:rPr>
          <w:i/>
          <w:iCs/>
        </w:rPr>
      </w:pPr>
      <w:r w:rsidRPr="005762F5">
        <w:t>Se anexa archivo en la ruta:</w:t>
      </w:r>
      <w:r w:rsidRPr="005762F5">
        <w:rPr>
          <w:i/>
          <w:iCs/>
        </w:rPr>
        <w:t xml:space="preserve"> </w:t>
      </w:r>
      <w:r w:rsidR="0048330A" w:rsidRPr="00B60EB4">
        <w:rPr>
          <w:i/>
          <w:iCs/>
          <w:highlight w:val="green"/>
        </w:rPr>
        <w:t>{{ route_21 }}</w:t>
      </w:r>
      <w:r w:rsidR="0048330A">
        <w:rPr>
          <w:i/>
          <w:iCs/>
        </w:rPr>
        <w:t xml:space="preserve"> </w:t>
      </w:r>
      <w:r w:rsidR="006A746F" w:rsidRPr="005762F5">
        <w:rPr>
          <w:i/>
          <w:iCs/>
        </w:rPr>
        <w:t>\</w:t>
      </w:r>
      <w:r w:rsidR="008034ED" w:rsidRPr="005762F5">
        <w:rPr>
          <w:i/>
          <w:iCs/>
        </w:rPr>
        <w:t xml:space="preserve">01 </w:t>
      </w:r>
      <w:r w:rsidR="006A746F" w:rsidRPr="005762F5">
        <w:rPr>
          <w:i/>
          <w:iCs/>
        </w:rPr>
        <w:t>OBLIGACIONES GENERALES\</w:t>
      </w:r>
      <w:r w:rsidR="0032184D" w:rsidRPr="005762F5">
        <w:rPr>
          <w:i/>
          <w:iCs/>
        </w:rPr>
        <w:t>OBLIGACIÓN</w:t>
      </w:r>
      <w:r w:rsidR="006A746F" w:rsidRPr="005762F5">
        <w:rPr>
          <w:i/>
          <w:iCs/>
        </w:rPr>
        <w:t xml:space="preserve"> 2,5,6,9,13\ANEXO MESA DE SERVICIO\</w:t>
      </w:r>
      <w:r w:rsidR="007847E9" w:rsidRPr="005762F5">
        <w:t xml:space="preserve"> </w:t>
      </w:r>
      <w:r w:rsidR="007847E9" w:rsidRPr="005762F5">
        <w:rPr>
          <w:i/>
          <w:iCs/>
        </w:rPr>
        <w:t>DIAGNOSTICO.</w:t>
      </w:r>
    </w:p>
    <w:p w14:paraId="3EE880D8" w14:textId="0545F566" w:rsidR="7486175B" w:rsidRDefault="7486175B" w:rsidP="64644FA8">
      <w:pPr>
        <w:jc w:val="both"/>
      </w:pPr>
      <w:r w:rsidRPr="005762F5">
        <w:t xml:space="preserve">Mediante comunicado </w:t>
      </w:r>
      <w:r w:rsidR="0051076E" w:rsidRPr="00B60EB4">
        <w:rPr>
          <w:highlight w:val="green"/>
        </w:rPr>
        <w:t>{{ comunicacion_23 }}</w:t>
      </w:r>
      <w:r w:rsidR="0051076E">
        <w:t xml:space="preserve"> </w:t>
      </w:r>
      <w:r w:rsidRPr="005762F5">
        <w:t xml:space="preserve">se hizo entrega del cronograma propuesto para la realización de las visitas de diagnósticos a los subsistemas para el mes de </w:t>
      </w:r>
      <w:r w:rsidR="0051076E" w:rsidRPr="00B60EB4">
        <w:rPr>
          <w:highlight w:val="green"/>
        </w:rPr>
        <w:t>{{ mes }}</w:t>
      </w:r>
      <w:r w:rsidRPr="005762F5">
        <w:t xml:space="preserve"> de </w:t>
      </w:r>
      <w:r w:rsidR="0051076E" w:rsidRPr="00B60EB4">
        <w:rPr>
          <w:highlight w:val="green"/>
        </w:rPr>
        <w:t xml:space="preserve">{{ </w:t>
      </w:r>
      <w:proofErr w:type="spellStart"/>
      <w:r w:rsidR="0051076E" w:rsidRPr="00B60EB4">
        <w:rPr>
          <w:highlight w:val="green"/>
        </w:rPr>
        <w:t>a</w:t>
      </w:r>
      <w:r w:rsidR="00B60EB4" w:rsidRPr="00B60EB4">
        <w:rPr>
          <w:highlight w:val="green"/>
        </w:rPr>
        <w:t>nio</w:t>
      </w:r>
      <w:proofErr w:type="spellEnd"/>
      <w:r w:rsidR="0051076E" w:rsidRPr="00B60EB4">
        <w:rPr>
          <w:highlight w:val="green"/>
        </w:rPr>
        <w:t xml:space="preserve"> }}</w:t>
      </w:r>
      <w:r w:rsidRPr="005762F5">
        <w:t xml:space="preserve"> e interventoría </w:t>
      </w:r>
      <w:r w:rsidR="00BA40DA" w:rsidRPr="005762F5">
        <w:t>aprobó</w:t>
      </w:r>
      <w:r w:rsidRPr="005762F5">
        <w:t xml:space="preserve"> mediante </w:t>
      </w:r>
      <w:r w:rsidR="2D2AA011" w:rsidRPr="005762F5">
        <w:t xml:space="preserve">oficio </w:t>
      </w:r>
      <w:r w:rsidR="0051076E" w:rsidRPr="00B60EB4">
        <w:rPr>
          <w:highlight w:val="green"/>
        </w:rPr>
        <w:t>{{ oficio_23 }}</w:t>
      </w:r>
    </w:p>
    <w:p w14:paraId="78A3ADBD" w14:textId="77777777" w:rsidR="00CE2011" w:rsidRPr="005762F5" w:rsidRDefault="00CE2011" w:rsidP="64644FA8">
      <w:pPr>
        <w:jc w:val="both"/>
      </w:pPr>
    </w:p>
    <w:p w14:paraId="3A4D329B" w14:textId="77777777" w:rsidR="007D50F4" w:rsidRPr="005762F5" w:rsidRDefault="7BF2C916" w:rsidP="00154641">
      <w:pPr>
        <w:pStyle w:val="Ttulo2"/>
        <w:numPr>
          <w:ilvl w:val="1"/>
          <w:numId w:val="5"/>
        </w:numPr>
        <w:rPr>
          <w:b w:val="0"/>
          <w:bCs w:val="0"/>
          <w:color w:val="1F3864"/>
        </w:rPr>
      </w:pPr>
      <w:bookmarkStart w:id="37" w:name="_Toc194682933"/>
      <w:bookmarkStart w:id="38" w:name="_Toc1155838214"/>
      <w:bookmarkStart w:id="39" w:name="_Toc508040677"/>
      <w:bookmarkStart w:id="40" w:name="_Toc845686861"/>
      <w:bookmarkStart w:id="41" w:name="_Toc1013336804"/>
      <w:bookmarkStart w:id="42" w:name="_Toc213336056"/>
      <w:r w:rsidRPr="005762F5">
        <w:t>INFORME CONSOLIDADO DEL ESTADO DE LOS TICKETS ADMINISTRATIVOS.</w:t>
      </w:r>
      <w:bookmarkEnd w:id="37"/>
      <w:bookmarkEnd w:id="38"/>
      <w:bookmarkEnd w:id="39"/>
      <w:bookmarkEnd w:id="40"/>
      <w:bookmarkEnd w:id="41"/>
      <w:bookmarkEnd w:id="42"/>
    </w:p>
    <w:p w14:paraId="3E9B4365" w14:textId="77777777" w:rsidR="008004F4" w:rsidRPr="005762F5" w:rsidRDefault="008004F4" w:rsidP="007B11DA">
      <w:pPr>
        <w:jc w:val="both"/>
      </w:pPr>
    </w:p>
    <w:p w14:paraId="6575406C" w14:textId="77777777" w:rsidR="008004F4" w:rsidRPr="005762F5" w:rsidRDefault="50143EBC" w:rsidP="007B11DA">
      <w:pPr>
        <w:jc w:val="both"/>
      </w:pPr>
      <w:r w:rsidRPr="005762F5">
        <w:t xml:space="preserve">Durante la ejecución del período de actividades de mantenimientos comprendido entre el </w:t>
      </w:r>
      <w:r w:rsidR="00EF5B67" w:rsidRPr="006B7521">
        <w:rPr>
          <w:highlight w:val="yellow"/>
        </w:rPr>
        <w:t>01 al 3</w:t>
      </w:r>
      <w:r w:rsidR="00512009" w:rsidRPr="006B7521">
        <w:rPr>
          <w:highlight w:val="yellow"/>
        </w:rPr>
        <w:t>1</w:t>
      </w:r>
      <w:r w:rsidR="00EF5B67" w:rsidRPr="006B7521">
        <w:rPr>
          <w:highlight w:val="yellow"/>
        </w:rPr>
        <w:t xml:space="preserve"> de </w:t>
      </w:r>
      <w:r w:rsidR="009F7DF4" w:rsidRPr="006B7521">
        <w:rPr>
          <w:highlight w:val="yellow"/>
        </w:rPr>
        <w:t>OCTUBRE</w:t>
      </w:r>
      <w:r w:rsidR="00EF5B67" w:rsidRPr="006B7521">
        <w:rPr>
          <w:highlight w:val="yellow"/>
        </w:rPr>
        <w:t xml:space="preserve"> DE 2025</w:t>
      </w:r>
      <w:r w:rsidRPr="005762F5">
        <w:t xml:space="preserve"> se ge</w:t>
      </w:r>
      <w:r w:rsidR="00054F10" w:rsidRPr="005762F5">
        <w:t>stionaron</w:t>
      </w:r>
      <w:r w:rsidRPr="005762F5">
        <w:t xml:space="preserve"> </w:t>
      </w:r>
      <w:r w:rsidR="00512009" w:rsidRPr="006B7521">
        <w:rPr>
          <w:highlight w:val="yellow"/>
        </w:rPr>
        <w:t>1958</w:t>
      </w:r>
      <w:r w:rsidRPr="005762F5">
        <w:t xml:space="preserve"> por medio del aplicativo web GLPI. En la siguiente tabla se puede observar la relación de tickets generado por subsistema, siendo el </w:t>
      </w:r>
      <w:r w:rsidRPr="00DB623F">
        <w:rPr>
          <w:highlight w:val="yellow"/>
        </w:rPr>
        <w:t>proyecto</w:t>
      </w:r>
      <w:r w:rsidRPr="005762F5">
        <w:t xml:space="preserve"> </w:t>
      </w:r>
      <w:r w:rsidR="00490C33" w:rsidRPr="006B7521">
        <w:rPr>
          <w:highlight w:val="yellow"/>
        </w:rPr>
        <w:t>732</w:t>
      </w:r>
      <w:r w:rsidRPr="005762F5">
        <w:t xml:space="preserve"> con </w:t>
      </w:r>
      <w:r w:rsidR="00BA50A4" w:rsidRPr="006B7521">
        <w:rPr>
          <w:highlight w:val="yellow"/>
        </w:rPr>
        <w:t>576</w:t>
      </w:r>
      <w:r w:rsidRPr="005762F5">
        <w:t xml:space="preserve"> tickets creados el proyecto con más casos.</w:t>
      </w:r>
      <w:r w:rsidR="007A52D3">
        <w:t xml:space="preserve"> </w:t>
      </w:r>
      <w:r w:rsidR="007A52D3" w:rsidRPr="007A52D3">
        <w:rPr>
          <w:highlight w:val="cyan"/>
        </w:rPr>
        <w:t>SUBSISTEMA CON MAYOR NUMERO DE TOTAL</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30B99" w:rsidRPr="005762F5" w14:paraId="1CA6FD21" w14:textId="77777777">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E355B0E" w14:textId="77777777" w:rsidR="00230B99" w:rsidRPr="005762F5" w:rsidRDefault="00230B99">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lastRenderedPageBreak/>
              <w:t>SUBSISTEMAS</w:t>
            </w:r>
          </w:p>
        </w:tc>
        <w:tc>
          <w:tcPr>
            <w:tcW w:w="394" w:type="pct"/>
            <w:noWrap/>
            <w:textDirection w:val="btLr"/>
            <w:vAlign w:val="center"/>
            <w:hideMark/>
          </w:tcPr>
          <w:p w14:paraId="3FF31089"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6ACE398C"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0482B1A4"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LIMPIEZA ACRÍLICO</w:t>
            </w:r>
          </w:p>
        </w:tc>
        <w:tc>
          <w:tcPr>
            <w:tcW w:w="394" w:type="pct"/>
            <w:noWrap/>
            <w:textDirection w:val="btLr"/>
            <w:vAlign w:val="center"/>
            <w:hideMark/>
          </w:tcPr>
          <w:p w14:paraId="24E584C5"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14234925"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28B9C02C" w14:textId="77777777" w:rsidR="00230B99" w:rsidRPr="005762F5" w:rsidRDefault="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790E2682"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2EE830DB"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230B99" w:rsidRPr="005762F5" w14:paraId="1AF891E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D499DF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1C3E422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1B7BE2A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7AB3D5E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021A43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5A656F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5962C19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CA93D0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39735D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230B99" w:rsidRPr="005762F5" w14:paraId="5FA54624"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D032CB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0DD7D08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2B67E00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4B093DB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C92380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07D33F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6E409F5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402DC76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747FC4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230B99" w:rsidRPr="005762F5" w14:paraId="0969076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280CEE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028F8A5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57BA9AB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2CCF704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D12101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28FFBE6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76379DC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EABBB0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D329AC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230B99" w:rsidRPr="005762F5" w14:paraId="5DA5EA7C"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D4DFA53"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5388F7F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489D0F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4C5B17E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DB0860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812B29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6059B1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BEE19C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85EF33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230B99" w:rsidRPr="005762F5" w14:paraId="089B528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1217EE6"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3D0E0D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5F3A1FA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3DD5DF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6E6A1F0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78350AA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25E6DB6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47AAD9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1162712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230B99" w:rsidRPr="005762F5" w14:paraId="579417C3"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9B93CA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62590DC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0D71E10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4D2DF0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08C2D15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34E56FC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60FE5DE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1965C96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70ED384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230B99" w:rsidRPr="005762F5" w14:paraId="51A1878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760814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7C4D9BF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48667FD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1F43653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778E264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23602A7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3B4A16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4608FC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27786AA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230B99" w:rsidRPr="005762F5" w14:paraId="6191DF2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CDA0D1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1435995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6748012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50614CF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FD2C67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413E30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59F92E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47731B7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5F2757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230B99" w:rsidRPr="005762F5" w14:paraId="002DC72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42BA5FA"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098B3F7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3E0F65D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6FC1E0B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7BD7760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3D7830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4DCB261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0582470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71EBDA9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230B99" w:rsidRPr="005762F5" w14:paraId="722C599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73DACAE"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141692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40ED51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6B4ACA7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F453AC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DECA32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A3C1E9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F6E06E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B0CB94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230B99" w:rsidRPr="005762F5" w14:paraId="3CA3FC4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A76DC2A"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2CE9021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0202D7A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216B45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7C1270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6A74284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053B585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50B7A0F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2FA734D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230B99" w:rsidRPr="005762F5" w14:paraId="30C2FB42"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A11B1D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13DF751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7E9BEF5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3F3A8DD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4461316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FB1E9C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762669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50572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5CF4A74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07DA0F8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32DD4FD"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5050C8B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463140B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A8D833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51EF34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60D0923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3C87478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CD04C0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4E00982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230B99" w:rsidRPr="005762F5" w14:paraId="04D15BB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3933F9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52FBFDA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283F533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2068A43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97000F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8E28FD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76B4680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0208586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533F1D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0D2EA0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EB92697"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b w:val="0"/>
                <w:bCs w:val="0"/>
                <w:color w:val="000000"/>
                <w:sz w:val="16"/>
                <w:szCs w:val="16"/>
              </w:rPr>
              <w:t>Total general</w:t>
            </w:r>
          </w:p>
        </w:tc>
        <w:tc>
          <w:tcPr>
            <w:tcW w:w="394" w:type="pct"/>
            <w:noWrap/>
            <w:vAlign w:val="center"/>
            <w:hideMark/>
          </w:tcPr>
          <w:p w14:paraId="500A734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530</w:t>
            </w:r>
          </w:p>
        </w:tc>
        <w:tc>
          <w:tcPr>
            <w:tcW w:w="395" w:type="pct"/>
            <w:noWrap/>
            <w:vAlign w:val="center"/>
            <w:hideMark/>
          </w:tcPr>
          <w:p w14:paraId="3BF45C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289EDC6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717A142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73636F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48C5440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52CF5C5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78165E5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50CA67B3" w14:textId="77777777" w:rsidR="007D50F4" w:rsidRPr="005762F5" w:rsidRDefault="00F902A0" w:rsidP="00246F30">
      <w:pPr>
        <w:pStyle w:val="Descripcin"/>
        <w:jc w:val="center"/>
        <w:rPr>
          <w:i w:val="0"/>
          <w:color w:val="44546A"/>
        </w:rPr>
      </w:pPr>
      <w:r w:rsidRPr="005762F5">
        <w:t xml:space="preserve"> </w:t>
      </w:r>
      <w:bookmarkStart w:id="43" w:name="_Toc215127993"/>
      <w:r w:rsidR="00D77773" w:rsidRPr="005762F5">
        <w:t xml:space="preserve">Tabla </w:t>
      </w:r>
      <w:r w:rsidRPr="005762F5">
        <w:fldChar w:fldCharType="begin"/>
      </w:r>
      <w:r w:rsidRPr="005762F5">
        <w:instrText>SEQ Tabla \* ARABIC</w:instrText>
      </w:r>
      <w:r w:rsidRPr="005762F5">
        <w:fldChar w:fldCharType="separate"/>
      </w:r>
      <w:r w:rsidR="00F63AC2">
        <w:rPr>
          <w:noProof/>
        </w:rPr>
        <w:t>14</w:t>
      </w:r>
      <w:r w:rsidRPr="005762F5">
        <w:fldChar w:fldCharType="end"/>
      </w:r>
      <w:r w:rsidR="00D77773" w:rsidRPr="005762F5">
        <w:t>. TICKETS GENERADOS POR PROYECTO</w:t>
      </w:r>
      <w:bookmarkEnd w:id="43"/>
    </w:p>
    <w:p w14:paraId="7FF9110B" w14:textId="60EB717E" w:rsidR="00883E60" w:rsidRPr="005762F5" w:rsidRDefault="00883E60" w:rsidP="00B35028">
      <w:pPr>
        <w:spacing w:after="0" w:line="240" w:lineRule="auto"/>
        <w:ind w:right="50"/>
        <w:jc w:val="both"/>
      </w:pPr>
      <w:r w:rsidRPr="005762F5">
        <w:t xml:space="preserve">Se anexa archivo en la ruta: </w:t>
      </w:r>
      <w:r w:rsidR="00C92FC9">
        <w:rPr>
          <w:i/>
          <w:highlight w:val="yellow"/>
        </w:rPr>
        <w:t>{{ route_21 }}</w:t>
      </w:r>
      <w:r w:rsidR="006A746F" w:rsidRPr="005762F5">
        <w:rPr>
          <w:i/>
        </w:rPr>
        <w:t>\</w:t>
      </w:r>
      <w:r w:rsidR="008034ED" w:rsidRPr="005762F5">
        <w:rPr>
          <w:i/>
        </w:rPr>
        <w:t xml:space="preserve">01 </w:t>
      </w:r>
      <w:r w:rsidR="006A746F" w:rsidRPr="005762F5">
        <w:rPr>
          <w:i/>
        </w:rPr>
        <w:t>OBLIGACIONES GENERALES\</w:t>
      </w:r>
      <w:r w:rsidR="0032184D" w:rsidRPr="005762F5">
        <w:rPr>
          <w:i/>
        </w:rPr>
        <w:t>OBLIGACIÓN</w:t>
      </w:r>
      <w:r w:rsidR="006A746F" w:rsidRPr="005762F5">
        <w:rPr>
          <w:i/>
        </w:rPr>
        <w:t xml:space="preserve"> 2,5,6,9,13\ANEXO MESA DE SERVICIO\REPORTE DIARIO TICKET</w:t>
      </w:r>
      <w:r w:rsidR="006A746F" w:rsidRPr="005762F5">
        <w:t xml:space="preserve"> </w:t>
      </w:r>
      <w:r w:rsidR="0003028C" w:rsidRPr="005762F5">
        <w:t>&gt;</w:t>
      </w:r>
      <w:r w:rsidR="00D1710C">
        <w:t xml:space="preserve"> </w:t>
      </w:r>
      <w:r w:rsidR="00D1710C" w:rsidRPr="001C3756">
        <w:rPr>
          <w:highlight w:val="yellow"/>
        </w:rPr>
        <w:t>{{ name_document_24 }}</w:t>
      </w:r>
      <w:r w:rsidR="009E20C4" w:rsidRPr="001C3756">
        <w:rPr>
          <w:highlight w:val="yellow"/>
        </w:rPr>
        <w:t>.xlsx</w:t>
      </w:r>
      <w:r w:rsidRPr="005762F5">
        <w:t>. Donde se podrán verificar los datos aquí mencionados.</w:t>
      </w:r>
    </w:p>
    <w:p w14:paraId="110FDD18" w14:textId="77777777" w:rsidR="00883E60" w:rsidRPr="005762F5" w:rsidRDefault="00883E60" w:rsidP="00883E60">
      <w:pPr>
        <w:spacing w:after="0" w:line="240" w:lineRule="auto"/>
        <w:ind w:right="50"/>
        <w:rPr>
          <w:highlight w:val="yellow"/>
        </w:rPr>
      </w:pPr>
    </w:p>
    <w:p w14:paraId="28A18C34" w14:textId="77777777" w:rsidR="00376926" w:rsidRPr="005762F5" w:rsidRDefault="00883E60" w:rsidP="00012EA3">
      <w:pPr>
        <w:spacing w:after="0" w:line="240" w:lineRule="auto"/>
        <w:ind w:right="50"/>
        <w:jc w:val="both"/>
      </w:pPr>
      <w:r w:rsidRPr="005762F5">
        <w:t xml:space="preserve">En la tabla anterior se observa el estado de los tickets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00DD6008" w:rsidRPr="00497F08">
        <w:rPr>
          <w:highlight w:val="yellow"/>
        </w:rPr>
        <w:t>3</w:t>
      </w:r>
      <w:r w:rsidR="00D861C0" w:rsidRPr="00497F08">
        <w:rPr>
          <w:highlight w:val="yellow"/>
        </w:rPr>
        <w:t>1</w:t>
      </w:r>
      <w:r w:rsidRPr="00497F08">
        <w:rPr>
          <w:highlight w:val="yellow"/>
        </w:rPr>
        <w:t xml:space="preserve"> de </w:t>
      </w:r>
      <w:r w:rsidR="009F7DF4" w:rsidRPr="00497F08">
        <w:rPr>
          <w:highlight w:val="yellow"/>
        </w:rPr>
        <w:t>OCTUBRE</w:t>
      </w:r>
      <w:r w:rsidR="00EB6A0D" w:rsidRPr="00497F08">
        <w:rPr>
          <w:highlight w:val="yellow"/>
        </w:rPr>
        <w:t xml:space="preserve"> 2025</w:t>
      </w:r>
      <w:r w:rsidRPr="005762F5">
        <w:t>.</w:t>
      </w:r>
    </w:p>
    <w:p w14:paraId="588C805B" w14:textId="77777777" w:rsidR="00E72010" w:rsidRPr="005762F5" w:rsidRDefault="00E72010" w:rsidP="00012EA3">
      <w:pPr>
        <w:spacing w:after="0" w:line="240" w:lineRule="auto"/>
        <w:ind w:right="50"/>
        <w:jc w:val="both"/>
      </w:pPr>
    </w:p>
    <w:p w14:paraId="2124F841" w14:textId="77777777" w:rsidR="0009494A" w:rsidRDefault="00E72010" w:rsidP="00012EA3">
      <w:pPr>
        <w:spacing w:after="0" w:line="240" w:lineRule="auto"/>
        <w:ind w:right="50"/>
        <w:jc w:val="both"/>
      </w:pPr>
      <w:r w:rsidRPr="005762F5">
        <w:t xml:space="preserve">En la siguiente tabla </w:t>
      </w:r>
      <w:r w:rsidR="005D1448" w:rsidRPr="005762F5">
        <w:t xml:space="preserve">se da una </w:t>
      </w:r>
      <w:r w:rsidR="00B55514" w:rsidRPr="005762F5">
        <w:t xml:space="preserve">breve </w:t>
      </w:r>
      <w:r w:rsidR="00590263" w:rsidRPr="005762F5">
        <w:t>explicación</w:t>
      </w:r>
      <w:r w:rsidR="00B55514" w:rsidRPr="005762F5">
        <w:t xml:space="preserve"> en cuanto a l</w:t>
      </w:r>
      <w:r w:rsidR="00C73A41" w:rsidRPr="005762F5">
        <w:t xml:space="preserve">os estados en cuanto a </w:t>
      </w:r>
      <w:r w:rsidR="00280107" w:rsidRPr="005762F5">
        <w:t>la gestión</w:t>
      </w:r>
      <w:r w:rsidR="00B55514" w:rsidRPr="005762F5">
        <w:t xml:space="preserve"> de tickets esto con el fin de</w:t>
      </w:r>
      <w:r w:rsidR="00590263" w:rsidRPr="005762F5">
        <w:t xml:space="preserve"> dar un mejor entendimiento</w:t>
      </w:r>
      <w:r w:rsidR="00E33C8D" w:rsidRPr="005762F5">
        <w:t>:</w:t>
      </w:r>
    </w:p>
    <w:p w14:paraId="22549D3F" w14:textId="77777777" w:rsidR="00497F08" w:rsidRDefault="00497F08" w:rsidP="00012EA3">
      <w:pPr>
        <w:spacing w:after="0" w:line="240" w:lineRule="auto"/>
        <w:ind w:right="50"/>
        <w:jc w:val="both"/>
      </w:pPr>
    </w:p>
    <w:p w14:paraId="2321463E" w14:textId="77777777" w:rsidR="00497F08" w:rsidRPr="005762F5" w:rsidRDefault="00497F08" w:rsidP="00012EA3">
      <w:pPr>
        <w:spacing w:after="0" w:line="240" w:lineRule="auto"/>
        <w:ind w:right="50"/>
        <w:jc w:val="both"/>
      </w:pPr>
    </w:p>
    <w:p w14:paraId="4E906F85" w14:textId="77777777" w:rsidR="0009494A" w:rsidRPr="005762F5" w:rsidRDefault="0009494A" w:rsidP="00012EA3">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0009494A" w:rsidRPr="005762F5" w14:paraId="52621121" w14:textId="77777777" w:rsidTr="00322E0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14:paraId="16132799" w14:textId="77777777" w:rsidR="0009494A" w:rsidRPr="005762F5" w:rsidRDefault="00101FC5" w:rsidP="00F119D4">
            <w:pPr>
              <w:spacing w:after="160"/>
              <w:jc w:val="center"/>
              <w:rPr>
                <w:sz w:val="16"/>
                <w:szCs w:val="16"/>
              </w:rPr>
            </w:pPr>
            <w:r w:rsidRPr="005762F5">
              <w:rPr>
                <w:sz w:val="16"/>
                <w:szCs w:val="16"/>
              </w:rPr>
              <w:t>ESTADO</w:t>
            </w:r>
          </w:p>
        </w:tc>
        <w:tc>
          <w:tcPr>
            <w:tcW w:w="6557" w:type="dxa"/>
            <w:hideMark/>
          </w:tcPr>
          <w:p w14:paraId="77E2C9BB" w14:textId="77777777" w:rsidR="0009494A" w:rsidRPr="005762F5" w:rsidRDefault="00101FC5" w:rsidP="00F119D4">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5762F5">
              <w:rPr>
                <w:sz w:val="16"/>
                <w:szCs w:val="16"/>
              </w:rPr>
              <w:t>DESCRIPCIÓN</w:t>
            </w:r>
          </w:p>
        </w:tc>
      </w:tr>
      <w:tr w:rsidR="0009494A" w:rsidRPr="005762F5" w14:paraId="52C3456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738051E" w14:textId="77777777" w:rsidR="0009494A" w:rsidRPr="005762F5" w:rsidRDefault="00101FC5" w:rsidP="00F119D4">
            <w:pPr>
              <w:spacing w:after="160"/>
              <w:jc w:val="center"/>
              <w:rPr>
                <w:sz w:val="16"/>
                <w:szCs w:val="16"/>
              </w:rPr>
            </w:pPr>
            <w:r w:rsidRPr="005762F5">
              <w:rPr>
                <w:sz w:val="16"/>
                <w:szCs w:val="16"/>
              </w:rPr>
              <w:t>NUEVO</w:t>
            </w:r>
          </w:p>
        </w:tc>
        <w:tc>
          <w:tcPr>
            <w:tcW w:w="6557" w:type="dxa"/>
            <w:hideMark/>
          </w:tcPr>
          <w:p w14:paraId="5B29197A"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SOLICITUDES REPORTADAS, PERO NO SON ASIGNADOS.</w:t>
            </w:r>
          </w:p>
        </w:tc>
      </w:tr>
      <w:tr w:rsidR="0009494A" w:rsidRPr="005762F5" w14:paraId="4C83DDED"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284A18FF" w14:textId="77777777" w:rsidR="0009494A" w:rsidRPr="005762F5" w:rsidRDefault="00101FC5" w:rsidP="00F119D4">
            <w:pPr>
              <w:spacing w:after="160"/>
              <w:jc w:val="center"/>
              <w:rPr>
                <w:sz w:val="16"/>
                <w:szCs w:val="16"/>
              </w:rPr>
            </w:pPr>
            <w:r w:rsidRPr="005762F5">
              <w:rPr>
                <w:sz w:val="16"/>
                <w:szCs w:val="16"/>
              </w:rPr>
              <w:t>EN CURSO (ASIGNADO)</w:t>
            </w:r>
          </w:p>
        </w:tc>
        <w:tc>
          <w:tcPr>
            <w:tcW w:w="6557" w:type="dxa"/>
            <w:hideMark/>
          </w:tcPr>
          <w:p w14:paraId="3DADB84B"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ASIGNADO A UN ÁREA O A LA MESA DE SERVICIO.</w:t>
            </w:r>
          </w:p>
        </w:tc>
      </w:tr>
      <w:tr w:rsidR="0009494A" w:rsidRPr="005762F5" w14:paraId="0B68589A"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9E5AE47" w14:textId="77777777" w:rsidR="0009494A" w:rsidRPr="005762F5" w:rsidRDefault="00101FC5" w:rsidP="00F119D4">
            <w:pPr>
              <w:spacing w:after="160"/>
              <w:jc w:val="center"/>
              <w:rPr>
                <w:sz w:val="16"/>
                <w:szCs w:val="16"/>
              </w:rPr>
            </w:pPr>
            <w:r w:rsidRPr="005762F5">
              <w:rPr>
                <w:sz w:val="16"/>
                <w:szCs w:val="16"/>
              </w:rPr>
              <w:t>EN CURSO (PLANIFICADO)</w:t>
            </w:r>
          </w:p>
        </w:tc>
        <w:tc>
          <w:tcPr>
            <w:tcW w:w="6557" w:type="dxa"/>
            <w:hideMark/>
          </w:tcPr>
          <w:p w14:paraId="7B5BCA2F"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PERSONAL HA RESPONDIDO Y ACEPTADO EL INCIDENTE Y DEBE PLANIFICAR LA ATENCIÓN DEL INCIDENTE.</w:t>
            </w:r>
          </w:p>
        </w:tc>
      </w:tr>
      <w:tr w:rsidR="0009494A" w:rsidRPr="005762F5" w14:paraId="6A1BC7E9"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3D1BB23C" w14:textId="77777777" w:rsidR="0009494A" w:rsidRPr="005762F5" w:rsidRDefault="00101FC5" w:rsidP="00F119D4">
            <w:pPr>
              <w:spacing w:after="160"/>
              <w:jc w:val="center"/>
              <w:rPr>
                <w:sz w:val="16"/>
                <w:szCs w:val="16"/>
              </w:rPr>
            </w:pPr>
            <w:r w:rsidRPr="005762F5">
              <w:rPr>
                <w:sz w:val="16"/>
                <w:szCs w:val="16"/>
              </w:rPr>
              <w:t>EN ESPERA</w:t>
            </w:r>
          </w:p>
        </w:tc>
        <w:tc>
          <w:tcPr>
            <w:tcW w:w="6557" w:type="dxa"/>
            <w:hideMark/>
          </w:tcPr>
          <w:p w14:paraId="6A917AAA"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EL TRATAMIENTO DEL INCIDENTE ESTÁ SUJETO A UN TERCERO COMO ENEL, ETB, IDU, ASEGURADORA, ETC. NO SE DA CIERRE HASTA TENER SOLUCIÓN DEL TERCERO.</w:t>
            </w:r>
          </w:p>
        </w:tc>
      </w:tr>
      <w:tr w:rsidR="0009494A" w:rsidRPr="005762F5" w14:paraId="11B97C7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46D13506" w14:textId="77777777" w:rsidR="0009494A" w:rsidRPr="005762F5" w:rsidRDefault="00101FC5" w:rsidP="00F119D4">
            <w:pPr>
              <w:spacing w:after="160"/>
              <w:jc w:val="center"/>
              <w:rPr>
                <w:sz w:val="16"/>
                <w:szCs w:val="16"/>
              </w:rPr>
            </w:pPr>
            <w:r w:rsidRPr="005762F5">
              <w:rPr>
                <w:sz w:val="16"/>
                <w:szCs w:val="16"/>
              </w:rPr>
              <w:lastRenderedPageBreak/>
              <w:t>RESUELTO</w:t>
            </w:r>
          </w:p>
        </w:tc>
        <w:tc>
          <w:tcPr>
            <w:tcW w:w="6557" w:type="dxa"/>
            <w:hideMark/>
          </w:tcPr>
          <w:p w14:paraId="62EBF8ED"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INCIDENTE ES SOLUCIONADO, Y EL USUARIO DEBE VERIFICAR QUE EL INCIDENTE HA SIDO RESUELTO.</w:t>
            </w:r>
          </w:p>
        </w:tc>
      </w:tr>
      <w:tr w:rsidR="0009494A" w:rsidRPr="005762F5" w14:paraId="26AF4AEE"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3E85E9C" w14:textId="77777777" w:rsidR="0009494A" w:rsidRPr="005762F5" w:rsidRDefault="00101FC5" w:rsidP="00F119D4">
            <w:pPr>
              <w:spacing w:after="160"/>
              <w:jc w:val="center"/>
              <w:rPr>
                <w:sz w:val="16"/>
                <w:szCs w:val="16"/>
              </w:rPr>
            </w:pPr>
            <w:r w:rsidRPr="005762F5">
              <w:rPr>
                <w:sz w:val="16"/>
                <w:szCs w:val="16"/>
              </w:rPr>
              <w:t>CERRADO</w:t>
            </w:r>
          </w:p>
        </w:tc>
        <w:tc>
          <w:tcPr>
            <w:tcW w:w="6557" w:type="dxa"/>
            <w:hideMark/>
          </w:tcPr>
          <w:p w14:paraId="548252CC" w14:textId="77777777" w:rsidR="0009494A" w:rsidRPr="005762F5" w:rsidRDefault="00101FC5" w:rsidP="00F119D4">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CUANDO EL INTERVENTOR CONFIRME QUE HA SIDO RESUELTO PROCEDE A CERRAR EL INCIDENTE O SOLICITUD.</w:t>
            </w:r>
          </w:p>
        </w:tc>
      </w:tr>
    </w:tbl>
    <w:p w14:paraId="2DDA58BD" w14:textId="77777777" w:rsidR="00E72010" w:rsidRPr="005762F5" w:rsidRDefault="00941D4B" w:rsidP="00CF673E">
      <w:pPr>
        <w:pStyle w:val="Descripcin"/>
        <w:jc w:val="center"/>
      </w:pPr>
      <w:bookmarkStart w:id="44" w:name="_Toc215127994"/>
      <w:r w:rsidRPr="005762F5">
        <w:t xml:space="preserve">Tabla </w:t>
      </w:r>
      <w:r w:rsidRPr="005762F5">
        <w:fldChar w:fldCharType="begin"/>
      </w:r>
      <w:r w:rsidRPr="005762F5">
        <w:instrText>SEQ Tabla \* ARABIC</w:instrText>
      </w:r>
      <w:r w:rsidRPr="005762F5">
        <w:fldChar w:fldCharType="separate"/>
      </w:r>
      <w:r w:rsidR="00F63AC2">
        <w:rPr>
          <w:noProof/>
        </w:rPr>
        <w:t>15</w:t>
      </w:r>
      <w:r w:rsidRPr="005762F5">
        <w:fldChar w:fldCharType="end"/>
      </w:r>
      <w:r w:rsidR="00AE722B" w:rsidRPr="005762F5">
        <w:t xml:space="preserve">. </w:t>
      </w:r>
      <w:r w:rsidR="00CF673E" w:rsidRPr="005762F5">
        <w:t>DESCRIPCIÓN DEL ESTADO DE LOS TICKETS</w:t>
      </w:r>
      <w:bookmarkEnd w:id="44"/>
    </w:p>
    <w:p w14:paraId="2C8B210E" w14:textId="2D5896E6" w:rsidR="00044663" w:rsidRPr="005762F5" w:rsidRDefault="00941D4B" w:rsidP="00416C6A">
      <w:pPr>
        <w:jc w:val="both"/>
      </w:pPr>
      <w:r w:rsidRPr="005762F5">
        <w:t xml:space="preserve">En </w:t>
      </w:r>
      <w:r w:rsidR="009F41AB" w:rsidRPr="005762F5">
        <w:t xml:space="preserve">  la siguiente tabla se indica la gestión y el estado de cada uno de los tickets</w:t>
      </w:r>
      <w:r w:rsidR="006A1673" w:rsidRPr="005762F5">
        <w:t xml:space="preserve"> por subsistema</w:t>
      </w:r>
      <w:r w:rsidR="004A04E2" w:rsidRPr="005762F5">
        <w:t xml:space="preserve">, que se realizaron en el mes de </w:t>
      </w:r>
      <w:r w:rsidR="008549BC">
        <w:rPr>
          <w:highlight w:val="yellow"/>
        </w:rPr>
        <w:t>{{ mes }}</w:t>
      </w:r>
      <w:r w:rsidR="004A04E2" w:rsidRPr="00C4090F">
        <w:rPr>
          <w:highlight w:val="yellow"/>
        </w:rPr>
        <w:t xml:space="preserve"> de </w:t>
      </w:r>
      <w:r w:rsidR="008549BC">
        <w:rPr>
          <w:highlight w:val="yellow"/>
        </w:rPr>
        <w:t xml:space="preserve">{{ </w:t>
      </w:r>
      <w:proofErr w:type="spellStart"/>
      <w:r w:rsidR="008549BC">
        <w:rPr>
          <w:highlight w:val="yellow"/>
        </w:rPr>
        <w:t>anio</w:t>
      </w:r>
      <w:proofErr w:type="spellEnd"/>
      <w:r w:rsidR="008549BC">
        <w:rPr>
          <w:highlight w:val="yellow"/>
        </w:rPr>
        <w:t xml:space="preserve"> }}</w:t>
      </w:r>
      <w:r w:rsidR="004A04E2" w:rsidRPr="005762F5">
        <w:t>.</w:t>
      </w:r>
    </w:p>
    <w:tbl>
      <w:tblPr>
        <w:tblStyle w:val="Tabladelista4-nfasis1"/>
        <w:tblW w:w="8828" w:type="dxa"/>
        <w:tblLook w:val="04A0" w:firstRow="1" w:lastRow="0" w:firstColumn="1" w:lastColumn="0" w:noHBand="0" w:noVBand="1"/>
      </w:tblPr>
      <w:tblGrid>
        <w:gridCol w:w="2213"/>
        <w:gridCol w:w="943"/>
        <w:gridCol w:w="1379"/>
        <w:gridCol w:w="1471"/>
        <w:gridCol w:w="821"/>
        <w:gridCol w:w="1093"/>
        <w:gridCol w:w="908"/>
      </w:tblGrid>
      <w:tr w:rsidR="001F1D20" w:rsidRPr="005762F5" w14:paraId="772E887F" w14:textId="77777777" w:rsidTr="009A45F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07FDA1E" w14:textId="77777777" w:rsidR="001F1D20" w:rsidRPr="005762F5" w:rsidRDefault="002100A3" w:rsidP="002100A3">
            <w:pPr>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943" w:type="dxa"/>
            <w:noWrap/>
            <w:hideMark/>
          </w:tcPr>
          <w:p w14:paraId="73DFAE67"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CERRADO</w:t>
            </w:r>
          </w:p>
        </w:tc>
        <w:tc>
          <w:tcPr>
            <w:tcW w:w="1379" w:type="dxa"/>
            <w:noWrap/>
            <w:hideMark/>
          </w:tcPr>
          <w:p w14:paraId="673288D9"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(ASIGNADA)</w:t>
            </w:r>
          </w:p>
        </w:tc>
        <w:tc>
          <w:tcPr>
            <w:tcW w:w="1471" w:type="dxa"/>
            <w:noWrap/>
            <w:hideMark/>
          </w:tcPr>
          <w:p w14:paraId="18B8C82C"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(PLANIFICADA)</w:t>
            </w:r>
          </w:p>
        </w:tc>
        <w:tc>
          <w:tcPr>
            <w:tcW w:w="821" w:type="dxa"/>
            <w:noWrap/>
            <w:hideMark/>
          </w:tcPr>
          <w:p w14:paraId="03E40393"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ESPERA</w:t>
            </w:r>
          </w:p>
        </w:tc>
        <w:tc>
          <w:tcPr>
            <w:tcW w:w="1093" w:type="dxa"/>
            <w:noWrap/>
            <w:hideMark/>
          </w:tcPr>
          <w:p w14:paraId="5D69CBBC"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RESUELTAS</w:t>
            </w:r>
          </w:p>
        </w:tc>
        <w:tc>
          <w:tcPr>
            <w:tcW w:w="908" w:type="dxa"/>
            <w:noWrap/>
            <w:hideMark/>
          </w:tcPr>
          <w:p w14:paraId="3EB9C104"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 xml:space="preserve">TOTAL </w:t>
            </w:r>
          </w:p>
        </w:tc>
      </w:tr>
      <w:tr w:rsidR="001D0044" w:rsidRPr="005762F5" w14:paraId="7B91F11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F376C5E"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943" w:type="dxa"/>
            <w:noWrap/>
            <w:hideMark/>
          </w:tcPr>
          <w:p w14:paraId="1C453249"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25A6CFB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B7B9E5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20761094"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6C66AE3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908" w:type="dxa"/>
            <w:noWrap/>
            <w:hideMark/>
          </w:tcPr>
          <w:p w14:paraId="3A376E5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1D0044" w:rsidRPr="005762F5" w14:paraId="62AD3AEC"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8DA5972"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943" w:type="dxa"/>
            <w:noWrap/>
            <w:hideMark/>
          </w:tcPr>
          <w:p w14:paraId="5BA6217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w:t>
            </w:r>
          </w:p>
        </w:tc>
        <w:tc>
          <w:tcPr>
            <w:tcW w:w="1379" w:type="dxa"/>
            <w:noWrap/>
            <w:hideMark/>
          </w:tcPr>
          <w:p w14:paraId="0F5F7F4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5DA333A4"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821" w:type="dxa"/>
            <w:noWrap/>
            <w:hideMark/>
          </w:tcPr>
          <w:p w14:paraId="5900FAC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15A1D38E"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908" w:type="dxa"/>
            <w:noWrap/>
            <w:hideMark/>
          </w:tcPr>
          <w:p w14:paraId="7C3D9C9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1D0044" w:rsidRPr="005762F5" w14:paraId="148254B6"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ABA697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943" w:type="dxa"/>
            <w:noWrap/>
            <w:hideMark/>
          </w:tcPr>
          <w:p w14:paraId="4C6DE6F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1379" w:type="dxa"/>
            <w:noWrap/>
            <w:hideMark/>
          </w:tcPr>
          <w:p w14:paraId="2F430DB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3A71F9DA"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18AE7E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08EF5C3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908" w:type="dxa"/>
            <w:noWrap/>
            <w:hideMark/>
          </w:tcPr>
          <w:p w14:paraId="61B2696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1D0044" w:rsidRPr="005762F5" w14:paraId="404DB2DF"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6F877B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ESTACIONES DE </w:t>
            </w:r>
            <w:r w:rsidR="004916CB" w:rsidRPr="005762F5">
              <w:rPr>
                <w:rFonts w:asciiTheme="minorHAnsi" w:hAnsiTheme="minorHAnsi" w:cstheme="minorHAnsi"/>
                <w:color w:val="000000"/>
                <w:sz w:val="16"/>
                <w:szCs w:val="16"/>
              </w:rPr>
              <w:t>POLICÍA</w:t>
            </w:r>
          </w:p>
        </w:tc>
        <w:tc>
          <w:tcPr>
            <w:tcW w:w="943" w:type="dxa"/>
            <w:noWrap/>
            <w:hideMark/>
          </w:tcPr>
          <w:p w14:paraId="6516CBF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369C1DBF"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E2DFFC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5B96102"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13CB7806"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908" w:type="dxa"/>
            <w:noWrap/>
            <w:hideMark/>
          </w:tcPr>
          <w:p w14:paraId="7FC8400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1D0044" w:rsidRPr="005762F5" w14:paraId="38DBBCE5"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FD3FCE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943" w:type="dxa"/>
            <w:noWrap/>
            <w:hideMark/>
          </w:tcPr>
          <w:p w14:paraId="029B5A8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1379" w:type="dxa"/>
            <w:noWrap/>
            <w:hideMark/>
          </w:tcPr>
          <w:p w14:paraId="1CEDCBA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9A9DBB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34</w:t>
            </w:r>
          </w:p>
        </w:tc>
        <w:tc>
          <w:tcPr>
            <w:tcW w:w="821" w:type="dxa"/>
            <w:noWrap/>
            <w:hideMark/>
          </w:tcPr>
          <w:p w14:paraId="345F18D5"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1093" w:type="dxa"/>
            <w:noWrap/>
            <w:hideMark/>
          </w:tcPr>
          <w:p w14:paraId="3F4867F0"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w:t>
            </w:r>
          </w:p>
        </w:tc>
        <w:tc>
          <w:tcPr>
            <w:tcW w:w="908" w:type="dxa"/>
            <w:noWrap/>
            <w:hideMark/>
          </w:tcPr>
          <w:p w14:paraId="57C843B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1D0044" w:rsidRPr="005762F5" w14:paraId="04841111"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0EA741B"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943" w:type="dxa"/>
            <w:noWrap/>
            <w:hideMark/>
          </w:tcPr>
          <w:p w14:paraId="1D7524A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272</w:t>
            </w:r>
          </w:p>
        </w:tc>
        <w:tc>
          <w:tcPr>
            <w:tcW w:w="1379" w:type="dxa"/>
            <w:noWrap/>
            <w:hideMark/>
          </w:tcPr>
          <w:p w14:paraId="320AC86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2B796D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821" w:type="dxa"/>
            <w:noWrap/>
            <w:hideMark/>
          </w:tcPr>
          <w:p w14:paraId="3822E4D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1093" w:type="dxa"/>
            <w:noWrap/>
            <w:hideMark/>
          </w:tcPr>
          <w:p w14:paraId="2DB1D61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96</w:t>
            </w:r>
          </w:p>
        </w:tc>
        <w:tc>
          <w:tcPr>
            <w:tcW w:w="908" w:type="dxa"/>
            <w:noWrap/>
            <w:hideMark/>
          </w:tcPr>
          <w:p w14:paraId="1A6DE20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1D0044" w:rsidRPr="005762F5" w14:paraId="144B4A89"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598F5E57"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PROYECTO </w:t>
            </w:r>
            <w:r w:rsidR="004916CB" w:rsidRPr="005762F5">
              <w:rPr>
                <w:rFonts w:asciiTheme="minorHAnsi" w:hAnsiTheme="minorHAnsi" w:cstheme="minorHAnsi"/>
                <w:color w:val="000000"/>
                <w:sz w:val="16"/>
                <w:szCs w:val="16"/>
              </w:rPr>
              <w:t>ALCALDÍA</w:t>
            </w:r>
          </w:p>
        </w:tc>
        <w:tc>
          <w:tcPr>
            <w:tcW w:w="943" w:type="dxa"/>
            <w:noWrap/>
            <w:hideMark/>
          </w:tcPr>
          <w:p w14:paraId="6C230D0A"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231</w:t>
            </w:r>
          </w:p>
        </w:tc>
        <w:tc>
          <w:tcPr>
            <w:tcW w:w="1379" w:type="dxa"/>
            <w:noWrap/>
            <w:hideMark/>
          </w:tcPr>
          <w:p w14:paraId="17B825E2"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E91FC49"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88</w:t>
            </w:r>
          </w:p>
        </w:tc>
        <w:tc>
          <w:tcPr>
            <w:tcW w:w="821" w:type="dxa"/>
            <w:noWrap/>
            <w:hideMark/>
          </w:tcPr>
          <w:p w14:paraId="1188444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90</w:t>
            </w:r>
          </w:p>
        </w:tc>
        <w:tc>
          <w:tcPr>
            <w:tcW w:w="1093" w:type="dxa"/>
            <w:noWrap/>
            <w:hideMark/>
          </w:tcPr>
          <w:p w14:paraId="33B1184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101</w:t>
            </w:r>
          </w:p>
        </w:tc>
        <w:tc>
          <w:tcPr>
            <w:tcW w:w="908" w:type="dxa"/>
            <w:noWrap/>
            <w:hideMark/>
          </w:tcPr>
          <w:p w14:paraId="2BFC977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1D0044" w:rsidRPr="005762F5" w14:paraId="6BE0E563"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77713E2"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943" w:type="dxa"/>
            <w:noWrap/>
            <w:hideMark/>
          </w:tcPr>
          <w:p w14:paraId="1E427BB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143</w:t>
            </w:r>
          </w:p>
        </w:tc>
        <w:tc>
          <w:tcPr>
            <w:tcW w:w="1379" w:type="dxa"/>
            <w:noWrap/>
            <w:hideMark/>
          </w:tcPr>
          <w:p w14:paraId="7791520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1471" w:type="dxa"/>
            <w:noWrap/>
            <w:hideMark/>
          </w:tcPr>
          <w:p w14:paraId="1D03DC7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821" w:type="dxa"/>
            <w:noWrap/>
            <w:hideMark/>
          </w:tcPr>
          <w:p w14:paraId="382E5F15"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660280E4"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59</w:t>
            </w:r>
          </w:p>
        </w:tc>
        <w:tc>
          <w:tcPr>
            <w:tcW w:w="908" w:type="dxa"/>
            <w:noWrap/>
            <w:hideMark/>
          </w:tcPr>
          <w:p w14:paraId="0917A9F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1D0044" w:rsidRPr="005762F5" w14:paraId="18A12915"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DCCF3B0"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943" w:type="dxa"/>
            <w:noWrap/>
            <w:hideMark/>
          </w:tcPr>
          <w:p w14:paraId="2AAD6FF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5AAE40E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9FDEC9C"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11</w:t>
            </w:r>
          </w:p>
        </w:tc>
        <w:tc>
          <w:tcPr>
            <w:tcW w:w="821" w:type="dxa"/>
            <w:noWrap/>
            <w:hideMark/>
          </w:tcPr>
          <w:p w14:paraId="4D6B0A11"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093" w:type="dxa"/>
            <w:noWrap/>
            <w:hideMark/>
          </w:tcPr>
          <w:p w14:paraId="1E6E0F8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w:t>
            </w:r>
          </w:p>
        </w:tc>
        <w:tc>
          <w:tcPr>
            <w:tcW w:w="908" w:type="dxa"/>
            <w:noWrap/>
            <w:hideMark/>
          </w:tcPr>
          <w:p w14:paraId="7F55C630"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1D0044" w:rsidRPr="005762F5" w14:paraId="71253BE7"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9B1D807"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943" w:type="dxa"/>
            <w:noWrap/>
            <w:hideMark/>
          </w:tcPr>
          <w:p w14:paraId="36B976B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1379" w:type="dxa"/>
            <w:noWrap/>
            <w:hideMark/>
          </w:tcPr>
          <w:p w14:paraId="040CDD3F"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C90704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C30756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7A1535B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908" w:type="dxa"/>
            <w:noWrap/>
            <w:hideMark/>
          </w:tcPr>
          <w:p w14:paraId="1ABA1E3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1D0044" w:rsidRPr="005762F5" w14:paraId="6DB692FC"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C7801A8"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943" w:type="dxa"/>
            <w:noWrap/>
            <w:hideMark/>
          </w:tcPr>
          <w:p w14:paraId="62E463D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55</w:t>
            </w:r>
          </w:p>
        </w:tc>
        <w:tc>
          <w:tcPr>
            <w:tcW w:w="1379" w:type="dxa"/>
            <w:noWrap/>
            <w:hideMark/>
          </w:tcPr>
          <w:p w14:paraId="6ED833A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74399F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821" w:type="dxa"/>
            <w:noWrap/>
            <w:hideMark/>
          </w:tcPr>
          <w:p w14:paraId="7776670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1093" w:type="dxa"/>
            <w:noWrap/>
            <w:hideMark/>
          </w:tcPr>
          <w:p w14:paraId="145B70B4"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908" w:type="dxa"/>
            <w:noWrap/>
            <w:hideMark/>
          </w:tcPr>
          <w:p w14:paraId="12FF784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1D0044" w:rsidRPr="005762F5" w14:paraId="654F933A"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031C12A"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943" w:type="dxa"/>
            <w:noWrap/>
            <w:hideMark/>
          </w:tcPr>
          <w:p w14:paraId="5FCC263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35E33AD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471" w:type="dxa"/>
            <w:noWrap/>
            <w:hideMark/>
          </w:tcPr>
          <w:p w14:paraId="6956082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248482A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0A955ED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1F6448F5"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1D0044" w:rsidRPr="005762F5" w14:paraId="0E11A5C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8D00910"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943" w:type="dxa"/>
            <w:noWrap/>
            <w:hideMark/>
          </w:tcPr>
          <w:p w14:paraId="1FF8815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92</w:t>
            </w:r>
          </w:p>
        </w:tc>
        <w:tc>
          <w:tcPr>
            <w:tcW w:w="1379" w:type="dxa"/>
            <w:noWrap/>
            <w:hideMark/>
          </w:tcPr>
          <w:p w14:paraId="1B87520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3162CBC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25</w:t>
            </w:r>
          </w:p>
        </w:tc>
        <w:tc>
          <w:tcPr>
            <w:tcW w:w="821" w:type="dxa"/>
            <w:noWrap/>
            <w:hideMark/>
          </w:tcPr>
          <w:p w14:paraId="363181F1"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47</w:t>
            </w:r>
          </w:p>
        </w:tc>
        <w:tc>
          <w:tcPr>
            <w:tcW w:w="1093" w:type="dxa"/>
            <w:noWrap/>
            <w:hideMark/>
          </w:tcPr>
          <w:p w14:paraId="2452C7C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908" w:type="dxa"/>
            <w:noWrap/>
            <w:hideMark/>
          </w:tcPr>
          <w:p w14:paraId="16C7E7B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1D0044" w:rsidRPr="005762F5" w14:paraId="3FE4EAD2"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5610DF7D"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943" w:type="dxa"/>
            <w:noWrap/>
            <w:hideMark/>
          </w:tcPr>
          <w:p w14:paraId="605A9A5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379" w:type="dxa"/>
            <w:noWrap/>
            <w:hideMark/>
          </w:tcPr>
          <w:p w14:paraId="0EE01D4E"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46D0EC1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2</w:t>
            </w:r>
          </w:p>
        </w:tc>
        <w:tc>
          <w:tcPr>
            <w:tcW w:w="821" w:type="dxa"/>
            <w:noWrap/>
            <w:hideMark/>
          </w:tcPr>
          <w:p w14:paraId="57FCFA8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1F23E94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3FB939A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0C5E7F" w:rsidRPr="005762F5" w14:paraId="446CFF8C"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C115481" w14:textId="77777777" w:rsidR="000C5E7F" w:rsidRPr="005762F5" w:rsidRDefault="000C5E7F" w:rsidP="000C5E7F">
            <w:pPr>
              <w:jc w:val="center"/>
              <w:rPr>
                <w:rFonts w:asciiTheme="minorHAnsi" w:eastAsia="Times New Roman" w:hAnsiTheme="minorHAnsi" w:cstheme="minorHAnsi"/>
                <w:color w:val="000000"/>
                <w:sz w:val="16"/>
                <w:szCs w:val="16"/>
              </w:rPr>
            </w:pPr>
            <w:r w:rsidRPr="005762F5">
              <w:rPr>
                <w:rFonts w:asciiTheme="minorHAnsi" w:hAnsiTheme="minorHAnsi" w:cstheme="minorHAnsi"/>
                <w:b w:val="0"/>
                <w:bCs w:val="0"/>
                <w:color w:val="000000"/>
                <w:sz w:val="16"/>
                <w:szCs w:val="16"/>
              </w:rPr>
              <w:t>Total general</w:t>
            </w:r>
          </w:p>
        </w:tc>
        <w:tc>
          <w:tcPr>
            <w:tcW w:w="943" w:type="dxa"/>
            <w:noWrap/>
            <w:hideMark/>
          </w:tcPr>
          <w:p w14:paraId="4FE3A703"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984</w:t>
            </w:r>
          </w:p>
        </w:tc>
        <w:tc>
          <w:tcPr>
            <w:tcW w:w="1379" w:type="dxa"/>
            <w:noWrap/>
            <w:hideMark/>
          </w:tcPr>
          <w:p w14:paraId="6B8B093C"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w:t>
            </w:r>
          </w:p>
        </w:tc>
        <w:tc>
          <w:tcPr>
            <w:tcW w:w="1471" w:type="dxa"/>
            <w:noWrap/>
            <w:hideMark/>
          </w:tcPr>
          <w:p w14:paraId="4FEE3942"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288</w:t>
            </w:r>
          </w:p>
        </w:tc>
        <w:tc>
          <w:tcPr>
            <w:tcW w:w="821" w:type="dxa"/>
            <w:noWrap/>
            <w:hideMark/>
          </w:tcPr>
          <w:p w14:paraId="01177990"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325</w:t>
            </w:r>
          </w:p>
        </w:tc>
        <w:tc>
          <w:tcPr>
            <w:tcW w:w="1093" w:type="dxa"/>
            <w:noWrap/>
            <w:hideMark/>
          </w:tcPr>
          <w:p w14:paraId="7C9F41F4"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358</w:t>
            </w:r>
          </w:p>
        </w:tc>
        <w:tc>
          <w:tcPr>
            <w:tcW w:w="908" w:type="dxa"/>
            <w:noWrap/>
            <w:hideMark/>
          </w:tcPr>
          <w:p w14:paraId="04B23A23"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2494657E" w14:textId="77777777" w:rsidR="001F1D20" w:rsidRPr="005762F5" w:rsidRDefault="001F1D20" w:rsidP="00B0557F">
      <w:pPr>
        <w:spacing w:after="0" w:line="240" w:lineRule="auto"/>
        <w:jc w:val="center"/>
        <w:rPr>
          <w:ins w:id="45" w:author="Microsoft Word" w:date="2025-05-05T17:26:00Z" w16du:dateUtc="2025-05-05T22:26:00Z"/>
          <w:bCs/>
          <w:color w:val="FFFFFF" w:themeColor="background1"/>
          <w:sz w:val="14"/>
          <w:szCs w:val="14"/>
        </w:rPr>
      </w:pPr>
    </w:p>
    <w:p w14:paraId="6C065F1F" w14:textId="77777777" w:rsidR="00DC7BAC" w:rsidRPr="005762F5" w:rsidRDefault="005264D6" w:rsidP="005264D6">
      <w:pPr>
        <w:pStyle w:val="Descripcin"/>
        <w:jc w:val="center"/>
      </w:pPr>
      <w:bookmarkStart w:id="46" w:name="_Toc215127995"/>
      <w:r w:rsidRPr="005762F5">
        <w:t xml:space="preserve">Tabla </w:t>
      </w:r>
      <w:r w:rsidRPr="005762F5">
        <w:fldChar w:fldCharType="begin"/>
      </w:r>
      <w:r w:rsidRPr="005762F5">
        <w:instrText>SEQ Tabla \* ARABIC</w:instrText>
      </w:r>
      <w:r w:rsidRPr="005762F5">
        <w:fldChar w:fldCharType="separate"/>
      </w:r>
      <w:r w:rsidR="00F63AC2">
        <w:rPr>
          <w:noProof/>
        </w:rPr>
        <w:t>16</w:t>
      </w:r>
      <w:r w:rsidRPr="005762F5">
        <w:fldChar w:fldCharType="end"/>
      </w:r>
      <w:r w:rsidR="00AE722B" w:rsidRPr="005762F5">
        <w:t>.</w:t>
      </w:r>
      <w:r w:rsidR="001D4F80" w:rsidRPr="005762F5">
        <w:t xml:space="preserve"> </w:t>
      </w:r>
      <w:r w:rsidR="00CF673E" w:rsidRPr="005762F5">
        <w:t xml:space="preserve">GESTIÓN DE TICKETS </w:t>
      </w:r>
      <w:r w:rsidR="009F7DF4" w:rsidRPr="005762F5">
        <w:t>OCTUBRE</w:t>
      </w:r>
      <w:r w:rsidR="00EB6A0D" w:rsidRPr="005762F5">
        <w:t xml:space="preserve"> 2025</w:t>
      </w:r>
      <w:r w:rsidR="00CF673E" w:rsidRPr="005762F5">
        <w:t xml:space="preserve"> POR SUBSISTEMAS</w:t>
      </w:r>
      <w:r w:rsidR="001D4F80" w:rsidRPr="005762F5">
        <w:t>.</w:t>
      </w:r>
      <w:bookmarkEnd w:id="46"/>
    </w:p>
    <w:p w14:paraId="4B7C2BFC" w14:textId="77777777" w:rsidR="00AC2B4A" w:rsidRPr="005762F5" w:rsidRDefault="00DB5944" w:rsidP="00BF5C8F">
      <w:pPr>
        <w:jc w:val="both"/>
        <w:sectPr w:rsidR="00AC2B4A" w:rsidRPr="005762F5" w:rsidSect="003A1015">
          <w:pgSz w:w="12240" w:h="15840"/>
          <w:pgMar w:top="1539" w:right="1701" w:bottom="1417" w:left="1701" w:header="708" w:footer="708" w:gutter="0"/>
          <w:cols w:space="720"/>
        </w:sectPr>
      </w:pPr>
      <w:r w:rsidRPr="005762F5">
        <w:t xml:space="preserve">Como se indica en la tabla descripción del estado de los tickets , no se ha dado cierre a los casos en curso ya que se encuentran en proceso de atención, los que se encuentran en espera es que por causas de terceros no se ha restablecido el servicio y los que se tienen en resueltas es que </w:t>
      </w:r>
      <w:r w:rsidR="00BF5C8F" w:rsidRPr="005762F5">
        <w:t>la interventoría aún no ha</w:t>
      </w:r>
      <w:r w:rsidRPr="005762F5">
        <w:t xml:space="preserve"> verificado estos casos para dar cierre.  </w:t>
      </w:r>
    </w:p>
    <w:p w14:paraId="75B048F9" w14:textId="77777777" w:rsidR="007D50F4" w:rsidRPr="005762F5" w:rsidRDefault="7BF2C916" w:rsidP="00154641">
      <w:pPr>
        <w:pStyle w:val="Ttulo2"/>
        <w:numPr>
          <w:ilvl w:val="1"/>
          <w:numId w:val="5"/>
        </w:numPr>
        <w:rPr>
          <w:b w:val="0"/>
          <w:bCs w:val="0"/>
          <w:color w:val="1F3864"/>
        </w:rPr>
      </w:pPr>
      <w:bookmarkStart w:id="47" w:name="_Toc194682934"/>
      <w:bookmarkStart w:id="48" w:name="_Toc1151506034"/>
      <w:bookmarkStart w:id="49" w:name="_Toc1011690929"/>
      <w:bookmarkStart w:id="50" w:name="_Toc597460225"/>
      <w:bookmarkStart w:id="51" w:name="_Toc1297997727"/>
      <w:bookmarkStart w:id="52" w:name="_Toc213336057"/>
      <w:r w:rsidRPr="005762F5">
        <w:lastRenderedPageBreak/>
        <w:t>ESCALAMIENTOS</w:t>
      </w:r>
      <w:bookmarkEnd w:id="47"/>
      <w:bookmarkEnd w:id="48"/>
      <w:bookmarkEnd w:id="49"/>
      <w:bookmarkEnd w:id="50"/>
      <w:bookmarkEnd w:id="51"/>
      <w:bookmarkEnd w:id="52"/>
    </w:p>
    <w:p w14:paraId="06EC5DEA" w14:textId="18D734BB" w:rsidR="00161A6E" w:rsidRDefault="00352456" w:rsidP="007B11DA">
      <w:pPr>
        <w:jc w:val="both"/>
      </w:pPr>
      <w:r w:rsidRPr="005762F5">
        <w:rPr>
          <w:highlight w:val="yellow"/>
        </w:rPr>
        <w:br/>
      </w:r>
      <w:r w:rsidR="00747199" w:rsidRPr="005762F5">
        <w:t xml:space="preserve">Los escalamientos realizados a terceros en el período comprendido entre el </w:t>
      </w:r>
      <w:r w:rsidR="00EF5B67" w:rsidRPr="005E02FF">
        <w:rPr>
          <w:highlight w:val="yellow"/>
        </w:rPr>
        <w:t>01 al 3</w:t>
      </w:r>
      <w:r w:rsidR="00045FCE" w:rsidRPr="005E02FF">
        <w:rPr>
          <w:highlight w:val="yellow"/>
        </w:rPr>
        <w:t>1</w:t>
      </w:r>
      <w:r w:rsidR="00EF5B67" w:rsidRPr="005E02FF">
        <w:rPr>
          <w:highlight w:val="yellow"/>
        </w:rPr>
        <w:t xml:space="preserve"> de </w:t>
      </w:r>
      <w:r w:rsidR="004916CB" w:rsidRPr="005E02FF">
        <w:rPr>
          <w:highlight w:val="yellow"/>
        </w:rPr>
        <w:t>octubre</w:t>
      </w:r>
      <w:r w:rsidR="004916CB" w:rsidRPr="005762F5">
        <w:t xml:space="preserve"> de</w:t>
      </w:r>
      <w:r w:rsidR="00EF5B67" w:rsidRPr="005762F5">
        <w:t xml:space="preserve"> </w:t>
      </w:r>
      <w:r w:rsidR="00407A38" w:rsidRPr="00407A38">
        <w:rPr>
          <w:highlight w:val="yellow"/>
        </w:rPr>
        <w:t xml:space="preserve">{{ </w:t>
      </w:r>
      <w:proofErr w:type="spellStart"/>
      <w:r w:rsidR="00407A38" w:rsidRPr="00407A38">
        <w:rPr>
          <w:highlight w:val="yellow"/>
        </w:rPr>
        <w:t>anio</w:t>
      </w:r>
      <w:proofErr w:type="spellEnd"/>
      <w:r w:rsidR="00407A38" w:rsidRPr="00407A38">
        <w:rPr>
          <w:highlight w:val="yellow"/>
        </w:rPr>
        <w:t xml:space="preserve"> }}</w:t>
      </w:r>
      <w:r w:rsidR="00747199" w:rsidRPr="005762F5">
        <w:t>, son los mostrados en la siguiente tabla.</w:t>
      </w:r>
    </w:p>
    <w:p w14:paraId="34DB8B63" w14:textId="77777777" w:rsidR="00486531" w:rsidRPr="00486531" w:rsidRDefault="00486531" w:rsidP="007B11DA">
      <w:pPr>
        <w:jc w:val="both"/>
        <w:rPr>
          <w:highlight w:val="cyan"/>
        </w:rPr>
      </w:pPr>
      <w:r w:rsidRPr="00486531">
        <w:rPr>
          <w:highlight w:val="cyan"/>
        </w:rPr>
        <w:t>ESTA TABLA DEBE SACAR LAS CANTIDADES ACORDE A LOS DOCUMENTOS CARGADOS EN SHAREPOINT</w:t>
      </w:r>
    </w:p>
    <w:tbl>
      <w:tblPr>
        <w:tblStyle w:val="Tabladelista4-nfasis1"/>
        <w:tblW w:w="5000" w:type="pct"/>
        <w:tblLook w:val="04A0" w:firstRow="1" w:lastRow="0" w:firstColumn="1" w:lastColumn="0" w:noHBand="0" w:noVBand="1"/>
      </w:tblPr>
      <w:tblGrid>
        <w:gridCol w:w="5528"/>
        <w:gridCol w:w="3300"/>
      </w:tblGrid>
      <w:tr w:rsidR="00483930" w:rsidRPr="005762F5" w14:paraId="75DB1957" w14:textId="77777777" w:rsidTr="00322E0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657F2356" w14:textId="77777777" w:rsidR="00483930" w:rsidRPr="005762F5" w:rsidRDefault="00483930">
            <w:pPr>
              <w:jc w:val="center"/>
              <w:rPr>
                <w:rFonts w:eastAsia="Times New Roman"/>
                <w:color w:val="FFFFFF"/>
                <w:sz w:val="18"/>
                <w:szCs w:val="18"/>
              </w:rPr>
            </w:pPr>
            <w:r w:rsidRPr="005762F5">
              <w:rPr>
                <w:rFonts w:eastAsia="Times New Roman"/>
                <w:color w:val="FFFFFF"/>
                <w:sz w:val="18"/>
                <w:szCs w:val="18"/>
              </w:rPr>
              <w:t>ESCALAMIENTOS DEL CORTE</w:t>
            </w:r>
          </w:p>
        </w:tc>
        <w:tc>
          <w:tcPr>
            <w:tcW w:w="1869" w:type="pct"/>
            <w:hideMark/>
          </w:tcPr>
          <w:p w14:paraId="597B9A4B" w14:textId="77777777" w:rsidR="00483930" w:rsidRPr="005762F5" w:rsidRDefault="0048393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5762F5">
              <w:rPr>
                <w:rFonts w:eastAsia="Times New Roman"/>
                <w:color w:val="FFFFFF"/>
                <w:sz w:val="18"/>
                <w:szCs w:val="18"/>
              </w:rPr>
              <w:t xml:space="preserve">CANTIDAD DE </w:t>
            </w:r>
            <w:r w:rsidR="00F77024" w:rsidRPr="005762F5">
              <w:rPr>
                <w:rFonts w:eastAsia="Times New Roman"/>
                <w:color w:val="FFFFFF"/>
                <w:sz w:val="18"/>
                <w:szCs w:val="18"/>
              </w:rPr>
              <w:t>PUNTOS</w:t>
            </w:r>
          </w:p>
        </w:tc>
      </w:tr>
      <w:tr w:rsidR="00483930" w:rsidRPr="005762F5" w14:paraId="136274FB"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71682699" w14:textId="77777777" w:rsidR="00483930" w:rsidRPr="005762F5" w:rsidRDefault="00376926">
            <w:pPr>
              <w:jc w:val="center"/>
              <w:rPr>
                <w:rFonts w:eastAsia="Times New Roman"/>
                <w:color w:val="000000"/>
                <w:sz w:val="18"/>
                <w:szCs w:val="18"/>
              </w:rPr>
            </w:pPr>
            <w:r w:rsidRPr="005762F5">
              <w:rPr>
                <w:rFonts w:eastAsia="Times New Roman"/>
                <w:color w:val="000000"/>
                <w:sz w:val="18"/>
                <w:szCs w:val="18"/>
              </w:rPr>
              <w:t>ENE</w:t>
            </w:r>
            <w:r w:rsidR="00293C91" w:rsidRPr="005762F5">
              <w:rPr>
                <w:rFonts w:eastAsia="Times New Roman"/>
                <w:color w:val="000000"/>
                <w:sz w:val="18"/>
                <w:szCs w:val="18"/>
              </w:rPr>
              <w:t>L</w:t>
            </w:r>
          </w:p>
        </w:tc>
        <w:tc>
          <w:tcPr>
            <w:tcW w:w="1869" w:type="pct"/>
            <w:hideMark/>
          </w:tcPr>
          <w:p w14:paraId="439DAF7F" w14:textId="77777777" w:rsidR="00483930" w:rsidRPr="005762F5" w:rsidRDefault="000C5E7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1</w:t>
            </w:r>
          </w:p>
        </w:tc>
      </w:tr>
      <w:tr w:rsidR="00483930" w:rsidRPr="005762F5" w14:paraId="448AD47C"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432E6C7E" w14:textId="77777777" w:rsidR="00483930" w:rsidRPr="005762F5" w:rsidRDefault="00483930">
            <w:pPr>
              <w:jc w:val="center"/>
              <w:rPr>
                <w:rFonts w:eastAsia="Times New Roman"/>
                <w:color w:val="000000"/>
                <w:sz w:val="18"/>
                <w:szCs w:val="18"/>
              </w:rPr>
            </w:pPr>
            <w:r w:rsidRPr="005762F5">
              <w:rPr>
                <w:rFonts w:eastAsia="Times New Roman"/>
                <w:color w:val="000000"/>
                <w:sz w:val="18"/>
                <w:szCs w:val="18"/>
              </w:rPr>
              <w:t>CONECTIVIDAD</w:t>
            </w:r>
          </w:p>
        </w:tc>
        <w:tc>
          <w:tcPr>
            <w:tcW w:w="1869" w:type="pct"/>
            <w:hideMark/>
          </w:tcPr>
          <w:p w14:paraId="6704F729" w14:textId="77777777" w:rsidR="00483930" w:rsidRPr="005762F5" w:rsidRDefault="000C5E7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404</w:t>
            </w:r>
          </w:p>
        </w:tc>
      </w:tr>
      <w:tr w:rsidR="00AA4B72" w:rsidRPr="005762F5" w14:paraId="0D5D94AA"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14:paraId="1D0664CD" w14:textId="77777777" w:rsidR="00AA4B72" w:rsidRPr="005762F5" w:rsidRDefault="002100A3">
            <w:pPr>
              <w:jc w:val="center"/>
              <w:rPr>
                <w:rFonts w:eastAsia="Times New Roman"/>
                <w:sz w:val="18"/>
                <w:szCs w:val="18"/>
              </w:rPr>
            </w:pPr>
            <w:r w:rsidRPr="005762F5">
              <w:rPr>
                <w:rFonts w:eastAsia="Times New Roman"/>
                <w:sz w:val="18"/>
                <w:szCs w:val="18"/>
              </w:rPr>
              <w:t>CAÍDA</w:t>
            </w:r>
            <w:r w:rsidR="00AA4B72" w:rsidRPr="005762F5">
              <w:rPr>
                <w:rFonts w:eastAsia="Times New Roman"/>
                <w:sz w:val="18"/>
                <w:szCs w:val="18"/>
              </w:rPr>
              <w:t xml:space="preserve"> MASIVA</w:t>
            </w:r>
          </w:p>
        </w:tc>
        <w:tc>
          <w:tcPr>
            <w:tcW w:w="1869" w:type="pct"/>
          </w:tcPr>
          <w:p w14:paraId="1955D874" w14:textId="77777777" w:rsidR="00AA4B72" w:rsidRPr="005762F5" w:rsidRDefault="00010CA2">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411</w:t>
            </w:r>
          </w:p>
        </w:tc>
      </w:tr>
      <w:tr w:rsidR="00483930" w:rsidRPr="005762F5" w14:paraId="06E3E2C0"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5A1CEBEA" w14:textId="77777777" w:rsidR="00483930" w:rsidRPr="005762F5" w:rsidRDefault="00483930">
            <w:pPr>
              <w:jc w:val="center"/>
              <w:rPr>
                <w:rFonts w:eastAsia="Times New Roman"/>
                <w:color w:val="000000"/>
                <w:sz w:val="18"/>
                <w:szCs w:val="18"/>
              </w:rPr>
            </w:pPr>
            <w:r w:rsidRPr="005762F5">
              <w:rPr>
                <w:rFonts w:eastAsia="Times New Roman"/>
                <w:sz w:val="18"/>
                <w:szCs w:val="18"/>
              </w:rPr>
              <w:t>TOTAL</w:t>
            </w:r>
          </w:p>
        </w:tc>
        <w:tc>
          <w:tcPr>
            <w:tcW w:w="1869" w:type="pct"/>
            <w:hideMark/>
          </w:tcPr>
          <w:p w14:paraId="229345A7" w14:textId="77777777" w:rsidR="00483930" w:rsidRPr="005762F5" w:rsidRDefault="00D65762">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816</w:t>
            </w:r>
          </w:p>
        </w:tc>
      </w:tr>
    </w:tbl>
    <w:p w14:paraId="6F7E935F" w14:textId="77777777" w:rsidR="007D50F4" w:rsidRPr="005762F5" w:rsidRDefault="005264D6" w:rsidP="005264D6">
      <w:pPr>
        <w:pStyle w:val="Descripcin"/>
        <w:jc w:val="center"/>
        <w:rPr>
          <w:i w:val="0"/>
          <w:color w:val="44546A"/>
        </w:rPr>
      </w:pPr>
      <w:bookmarkStart w:id="53" w:name="_Toc215127996"/>
      <w:r w:rsidRPr="005762F5">
        <w:t xml:space="preserve">Tabla </w:t>
      </w:r>
      <w:r w:rsidRPr="005762F5">
        <w:fldChar w:fldCharType="begin"/>
      </w:r>
      <w:r w:rsidRPr="005762F5">
        <w:instrText>SEQ Tabla \* ARABIC</w:instrText>
      </w:r>
      <w:r w:rsidRPr="005762F5">
        <w:fldChar w:fldCharType="separate"/>
      </w:r>
      <w:r w:rsidR="00F63AC2">
        <w:rPr>
          <w:noProof/>
        </w:rPr>
        <w:t>17</w:t>
      </w:r>
      <w:r w:rsidRPr="005762F5">
        <w:fldChar w:fldCharType="end"/>
      </w:r>
      <w:r w:rsidRPr="005762F5">
        <w:t xml:space="preserve">. </w:t>
      </w:r>
      <w:r w:rsidR="00D77773" w:rsidRPr="005762F5">
        <w:rPr>
          <w:color w:val="44546A"/>
        </w:rPr>
        <w:t>ESCALAMIENTOS A TERCEROS</w:t>
      </w:r>
      <w:bookmarkEnd w:id="53"/>
    </w:p>
    <w:p w14:paraId="65E8A97B" w14:textId="77777777" w:rsidR="007D50F4" w:rsidRPr="005762F5" w:rsidRDefault="00747199" w:rsidP="00B35028">
      <w:pPr>
        <w:jc w:val="both"/>
      </w:pPr>
      <w:r w:rsidRPr="005762F5">
        <w:t xml:space="preserve">Se anexa archivo en la ruta: </w:t>
      </w:r>
      <w:r w:rsidR="00555AD8" w:rsidRPr="002D509C">
        <w:rPr>
          <w:i/>
          <w:highlight w:val="yellow"/>
        </w:rPr>
        <w:t>01</w:t>
      </w:r>
      <w:r w:rsidR="00045FCE" w:rsidRPr="002D509C">
        <w:rPr>
          <w:i/>
          <w:highlight w:val="yellow"/>
        </w:rPr>
        <w:t>OCT</w:t>
      </w:r>
      <w:r w:rsidR="00555AD8" w:rsidRPr="002D509C">
        <w:rPr>
          <w:i/>
          <w:highlight w:val="yellow"/>
        </w:rPr>
        <w:t xml:space="preserve"> </w:t>
      </w:r>
      <w:r w:rsidR="006279AF" w:rsidRPr="002D509C">
        <w:rPr>
          <w:i/>
          <w:highlight w:val="yellow"/>
        </w:rPr>
        <w:t>–</w:t>
      </w:r>
      <w:r w:rsidR="00555AD8" w:rsidRPr="002D509C">
        <w:rPr>
          <w:i/>
          <w:highlight w:val="yellow"/>
        </w:rPr>
        <w:t xml:space="preserve"> 3</w:t>
      </w:r>
      <w:r w:rsidR="00045FCE" w:rsidRPr="002D509C">
        <w:rPr>
          <w:i/>
          <w:highlight w:val="yellow"/>
        </w:rPr>
        <w:t>1OCT</w:t>
      </w:r>
      <w:r w:rsidR="005316B7" w:rsidRPr="005762F5">
        <w:rPr>
          <w:i/>
        </w:rPr>
        <w:t>\OBLIGACIONES GENERALES\</w:t>
      </w:r>
      <w:r w:rsidR="0032184D" w:rsidRPr="005762F5">
        <w:rPr>
          <w:i/>
        </w:rPr>
        <w:t>OBLIGACIÓN</w:t>
      </w:r>
      <w:r w:rsidR="005316B7" w:rsidRPr="005762F5">
        <w:rPr>
          <w:i/>
        </w:rPr>
        <w:t xml:space="preserve"> 2,5,6,9,13\ANEXO MESA DE SERVICIO\</w:t>
      </w:r>
      <w:r w:rsidRPr="005762F5">
        <w:t xml:space="preserve"> ESCALAMIENTOS donde se podrán verificar los datos aquí mencionados.</w:t>
      </w:r>
    </w:p>
    <w:p w14:paraId="29BACB32" w14:textId="77777777" w:rsidR="007D50F4" w:rsidRPr="005762F5" w:rsidRDefault="59C275FD" w:rsidP="00154641">
      <w:pPr>
        <w:pStyle w:val="Ttulo3"/>
        <w:numPr>
          <w:ilvl w:val="2"/>
          <w:numId w:val="5"/>
        </w:numPr>
        <w:rPr>
          <w:color w:val="1F3864"/>
          <w:sz w:val="24"/>
          <w:szCs w:val="24"/>
        </w:rPr>
      </w:pPr>
      <w:bookmarkStart w:id="54" w:name="_Toc194682935"/>
      <w:bookmarkStart w:id="55" w:name="_Toc845928458"/>
      <w:bookmarkStart w:id="56" w:name="_Toc959424568"/>
      <w:bookmarkStart w:id="57" w:name="_Toc1117504454"/>
      <w:bookmarkStart w:id="58" w:name="_Toc2100241258"/>
      <w:bookmarkStart w:id="59" w:name="_Toc213336058"/>
      <w:r w:rsidRPr="005762F5">
        <w:rPr>
          <w:color w:val="1F3864" w:themeColor="accent1" w:themeShade="80"/>
          <w:sz w:val="24"/>
          <w:szCs w:val="24"/>
        </w:rPr>
        <w:t>ENE</w:t>
      </w:r>
      <w:bookmarkEnd w:id="54"/>
      <w:bookmarkEnd w:id="55"/>
      <w:bookmarkEnd w:id="56"/>
      <w:bookmarkEnd w:id="57"/>
      <w:bookmarkEnd w:id="58"/>
      <w:r w:rsidR="008E541A" w:rsidRPr="005762F5">
        <w:rPr>
          <w:color w:val="1F3864" w:themeColor="accent1" w:themeShade="80"/>
          <w:sz w:val="24"/>
          <w:szCs w:val="24"/>
        </w:rPr>
        <w:t>L</w:t>
      </w:r>
      <w:bookmarkEnd w:id="59"/>
    </w:p>
    <w:p w14:paraId="7E120C23" w14:textId="77777777" w:rsidR="007D50F4" w:rsidRDefault="007F6353" w:rsidP="007B11DA">
      <w:pPr>
        <w:jc w:val="both"/>
      </w:pPr>
      <w:r w:rsidRPr="005762F5">
        <w:t xml:space="preserve">Para el periodo del </w:t>
      </w:r>
      <w:r w:rsidR="00F006AF" w:rsidRPr="005762F5">
        <w:t>mes se</w:t>
      </w:r>
      <w:r w:rsidRPr="005762F5">
        <w:t xml:space="preserve"> </w:t>
      </w:r>
      <w:r w:rsidR="00F17A11" w:rsidRPr="005762F5">
        <w:t xml:space="preserve">presentó </w:t>
      </w:r>
      <w:r w:rsidR="00F17A11" w:rsidRPr="00F00A12">
        <w:rPr>
          <w:highlight w:val="yellow"/>
        </w:rPr>
        <w:t>1</w:t>
      </w:r>
      <w:r w:rsidR="00747199" w:rsidRPr="005762F5">
        <w:t xml:space="preserve"> escalamiento por ausencia de energía en el período comprendido entre el </w:t>
      </w:r>
      <w:r w:rsidR="00E24153" w:rsidRPr="007E0370">
        <w:rPr>
          <w:highlight w:val="yellow"/>
        </w:rPr>
        <w:t xml:space="preserve">01 al </w:t>
      </w:r>
      <w:r w:rsidR="00B0557F" w:rsidRPr="007E0370">
        <w:rPr>
          <w:highlight w:val="yellow"/>
        </w:rPr>
        <w:t>3</w:t>
      </w:r>
      <w:r w:rsidR="0099097F" w:rsidRPr="007E0370">
        <w:rPr>
          <w:highlight w:val="yellow"/>
        </w:rPr>
        <w:t>1</w:t>
      </w:r>
      <w:r w:rsidR="00D075D0" w:rsidRPr="007E0370">
        <w:rPr>
          <w:highlight w:val="yellow"/>
        </w:rPr>
        <w:t xml:space="preserve"> </w:t>
      </w:r>
      <w:r w:rsidR="00E24153" w:rsidRPr="007E0370">
        <w:rPr>
          <w:highlight w:val="yellow"/>
        </w:rPr>
        <w:t xml:space="preserve">de </w:t>
      </w:r>
      <w:r w:rsidR="009F7DF4" w:rsidRPr="007E0370">
        <w:rPr>
          <w:highlight w:val="yellow"/>
        </w:rPr>
        <w:t>OCTUBRE</w:t>
      </w:r>
      <w:r w:rsidR="00EB6A0D" w:rsidRPr="007E0370">
        <w:rPr>
          <w:highlight w:val="yellow"/>
        </w:rPr>
        <w:t xml:space="preserve"> 2025</w:t>
      </w:r>
      <w:r w:rsidR="00747199" w:rsidRPr="005762F5">
        <w:t>, son los mostrados en la siguiente tabla.</w:t>
      </w:r>
    </w:p>
    <w:p w14:paraId="156885CA" w14:textId="77777777" w:rsidR="00F00A12" w:rsidRPr="005762F5" w:rsidRDefault="00F00A12" w:rsidP="007B11DA">
      <w:pPr>
        <w:jc w:val="both"/>
      </w:pPr>
      <w:r w:rsidRPr="00F00A12">
        <w:rPr>
          <w:highlight w:val="cyan"/>
        </w:rPr>
        <w:t>EXTRAER ESTA TABLA DE EXCEL EN LA RUTA MENCIONADA</w:t>
      </w:r>
    </w:p>
    <w:tbl>
      <w:tblPr>
        <w:tblStyle w:val="Tablaconcuadrcula4-nfasis1"/>
        <w:tblW w:w="5000" w:type="pct"/>
        <w:tblLook w:val="04A0" w:firstRow="1" w:lastRow="0" w:firstColumn="1" w:lastColumn="0" w:noHBand="0" w:noVBand="1"/>
      </w:tblPr>
      <w:tblGrid>
        <w:gridCol w:w="1231"/>
        <w:gridCol w:w="1902"/>
        <w:gridCol w:w="1372"/>
        <w:gridCol w:w="2120"/>
        <w:gridCol w:w="2203"/>
      </w:tblGrid>
      <w:tr w:rsidR="00EF10BF" w:rsidRPr="005762F5" w14:paraId="34907049" w14:textId="77777777" w:rsidTr="004916C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65E15F96" w14:textId="77777777" w:rsidR="00EF10BF" w:rsidRPr="005762F5" w:rsidRDefault="002100A3" w:rsidP="002100A3">
            <w:pPr>
              <w:jc w:val="center"/>
              <w:rPr>
                <w:rFonts w:eastAsia="Times New Roman"/>
                <w:sz w:val="18"/>
                <w:szCs w:val="18"/>
              </w:rPr>
            </w:pPr>
            <w:r w:rsidRPr="005762F5">
              <w:rPr>
                <w:rFonts w:eastAsia="Times New Roman"/>
                <w:sz w:val="18"/>
                <w:szCs w:val="18"/>
              </w:rPr>
              <w:t>ÍTEM</w:t>
            </w:r>
          </w:p>
        </w:tc>
        <w:tc>
          <w:tcPr>
            <w:tcW w:w="1077" w:type="pct"/>
            <w:noWrap/>
            <w:hideMark/>
          </w:tcPr>
          <w:p w14:paraId="121CE918"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CÓDIGO DEL PUNTO</w:t>
            </w:r>
          </w:p>
        </w:tc>
        <w:tc>
          <w:tcPr>
            <w:tcW w:w="777" w:type="pct"/>
            <w:noWrap/>
            <w:hideMark/>
          </w:tcPr>
          <w:p w14:paraId="7A26EAE6"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ENEL</w:t>
            </w:r>
          </w:p>
        </w:tc>
        <w:tc>
          <w:tcPr>
            <w:tcW w:w="1201" w:type="pct"/>
            <w:noWrap/>
            <w:hideMark/>
          </w:tcPr>
          <w:p w14:paraId="420E67B3"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FECHA ESCALAMIENTO</w:t>
            </w:r>
          </w:p>
        </w:tc>
        <w:tc>
          <w:tcPr>
            <w:tcW w:w="1248" w:type="pct"/>
            <w:noWrap/>
            <w:hideMark/>
          </w:tcPr>
          <w:p w14:paraId="3DAD1877"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GLPI</w:t>
            </w:r>
          </w:p>
        </w:tc>
      </w:tr>
      <w:tr w:rsidR="00B82356" w:rsidRPr="005762F5" w14:paraId="1744760C" w14:textId="77777777" w:rsidTr="004916CB">
        <w:trPr>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24307F4E" w14:textId="77777777" w:rsidR="00B82356" w:rsidRPr="005762F5" w:rsidRDefault="00B82356" w:rsidP="00B82356">
            <w:pPr>
              <w:jc w:val="center"/>
              <w:rPr>
                <w:rFonts w:eastAsia="Times New Roman"/>
                <w:b w:val="0"/>
                <w:color w:val="000000"/>
                <w:sz w:val="18"/>
                <w:szCs w:val="18"/>
              </w:rPr>
            </w:pPr>
            <w:r w:rsidRPr="005762F5">
              <w:rPr>
                <w:color w:val="000000"/>
                <w:sz w:val="18"/>
                <w:szCs w:val="18"/>
              </w:rPr>
              <w:t>1</w:t>
            </w:r>
          </w:p>
        </w:tc>
        <w:tc>
          <w:tcPr>
            <w:tcW w:w="1077" w:type="pct"/>
            <w:noWrap/>
            <w:hideMark/>
          </w:tcPr>
          <w:p w14:paraId="7390A48E"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P449</w:t>
            </w:r>
          </w:p>
        </w:tc>
        <w:tc>
          <w:tcPr>
            <w:tcW w:w="777" w:type="pct"/>
            <w:noWrap/>
            <w:hideMark/>
          </w:tcPr>
          <w:p w14:paraId="0F05D7E5"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863938916</w:t>
            </w:r>
          </w:p>
        </w:tc>
        <w:tc>
          <w:tcPr>
            <w:tcW w:w="1201" w:type="pct"/>
            <w:noWrap/>
            <w:hideMark/>
          </w:tcPr>
          <w:p w14:paraId="6E382CDA"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13/10/2025</w:t>
            </w:r>
          </w:p>
        </w:tc>
        <w:tc>
          <w:tcPr>
            <w:tcW w:w="1248" w:type="pct"/>
            <w:noWrap/>
            <w:hideMark/>
          </w:tcPr>
          <w:p w14:paraId="7C1D9E07"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13262</w:t>
            </w:r>
          </w:p>
        </w:tc>
      </w:tr>
    </w:tbl>
    <w:p w14:paraId="38715572" w14:textId="77777777" w:rsidR="00141A78" w:rsidRPr="005762F5" w:rsidRDefault="00141A78" w:rsidP="00550DDD">
      <w:pPr>
        <w:pStyle w:val="Descripcin"/>
        <w:jc w:val="center"/>
        <w:rPr>
          <w:color w:val="44546A"/>
        </w:rPr>
      </w:pPr>
      <w:bookmarkStart w:id="60" w:name="_Toc215127997"/>
      <w:r w:rsidRPr="005762F5">
        <w:t xml:space="preserve">Tabla </w:t>
      </w:r>
      <w:r w:rsidRPr="005762F5">
        <w:fldChar w:fldCharType="begin"/>
      </w:r>
      <w:r w:rsidRPr="005762F5">
        <w:instrText>SEQ Tabla \* ARABIC</w:instrText>
      </w:r>
      <w:r w:rsidRPr="005762F5">
        <w:fldChar w:fldCharType="separate"/>
      </w:r>
      <w:r w:rsidR="00F63AC2">
        <w:rPr>
          <w:noProof/>
        </w:rPr>
        <w:t>18</w:t>
      </w:r>
      <w:r w:rsidRPr="005762F5">
        <w:fldChar w:fldCharType="end"/>
      </w:r>
      <w:r w:rsidRPr="005762F5">
        <w:t xml:space="preserve">. </w:t>
      </w:r>
      <w:r w:rsidRPr="005762F5">
        <w:rPr>
          <w:color w:val="44546A"/>
        </w:rPr>
        <w:t xml:space="preserve">ESCALAMIENTOS A </w:t>
      </w:r>
      <w:r w:rsidR="00550DDD" w:rsidRPr="005762F5">
        <w:rPr>
          <w:color w:val="44546A"/>
        </w:rPr>
        <w:t>ENEL</w:t>
      </w:r>
      <w:r w:rsidR="00252376" w:rsidRPr="005762F5">
        <w:rPr>
          <w:color w:val="44546A"/>
        </w:rPr>
        <w:t>.</w:t>
      </w:r>
      <w:bookmarkEnd w:id="60"/>
    </w:p>
    <w:p w14:paraId="6EE7BAE5" w14:textId="77777777" w:rsidR="00E33077" w:rsidRPr="005762F5" w:rsidRDefault="00E33077" w:rsidP="00E33077">
      <w:pPr>
        <w:jc w:val="both"/>
      </w:pPr>
      <w:r w:rsidRPr="005762F5">
        <w:t xml:space="preserve">Se anexa archivo en la ruta: </w:t>
      </w:r>
      <w:r w:rsidR="00555AD8" w:rsidRPr="00F00A12">
        <w:rPr>
          <w:i/>
          <w:highlight w:val="yellow"/>
        </w:rPr>
        <w:t>01</w:t>
      </w:r>
      <w:r w:rsidR="00093B1B" w:rsidRPr="00F00A12">
        <w:rPr>
          <w:i/>
          <w:highlight w:val="yellow"/>
        </w:rPr>
        <w:t>OCT</w:t>
      </w:r>
      <w:r w:rsidR="00555AD8" w:rsidRPr="00F00A12">
        <w:rPr>
          <w:i/>
          <w:highlight w:val="yellow"/>
        </w:rPr>
        <w:t xml:space="preserve"> </w:t>
      </w:r>
      <w:r w:rsidR="006527CD" w:rsidRPr="00F00A12">
        <w:rPr>
          <w:i/>
          <w:highlight w:val="yellow"/>
        </w:rPr>
        <w:t>–</w:t>
      </w:r>
      <w:r w:rsidR="00555AD8" w:rsidRPr="00F00A12">
        <w:rPr>
          <w:i/>
          <w:highlight w:val="yellow"/>
        </w:rPr>
        <w:t xml:space="preserve"> 3</w:t>
      </w:r>
      <w:r w:rsidR="0099097F" w:rsidRPr="00F00A12">
        <w:rPr>
          <w:i/>
          <w:highlight w:val="yellow"/>
        </w:rPr>
        <w:t>1</w:t>
      </w:r>
      <w:r w:rsidR="00093B1B" w:rsidRPr="00F00A12">
        <w:rPr>
          <w:i/>
          <w:highlight w:val="yellow"/>
        </w:rPr>
        <w:t>OCT</w:t>
      </w:r>
      <w:r w:rsidR="005316B7" w:rsidRPr="005762F5">
        <w:rPr>
          <w:i/>
        </w:rPr>
        <w:t>\</w:t>
      </w:r>
      <w:r w:rsidR="002100A3" w:rsidRPr="005762F5">
        <w:rPr>
          <w:i/>
        </w:rPr>
        <w:t xml:space="preserve">01 </w:t>
      </w:r>
      <w:r w:rsidR="005316B7" w:rsidRPr="005762F5">
        <w:rPr>
          <w:i/>
        </w:rPr>
        <w:t>OBLIGACIONES GENERALES\</w:t>
      </w:r>
      <w:r w:rsidR="0032184D" w:rsidRPr="005762F5">
        <w:rPr>
          <w:i/>
        </w:rPr>
        <w:t>OBLIGACIÓN</w:t>
      </w:r>
      <w:r w:rsidR="005316B7" w:rsidRPr="005762F5">
        <w:rPr>
          <w:i/>
        </w:rPr>
        <w:t xml:space="preserve"> 2,5,6,9,13\ANEXO MESA DE SERVICIO\</w:t>
      </w:r>
      <w:r w:rsidR="005316B7" w:rsidRPr="005762F5">
        <w:t xml:space="preserve"> ESCALAMIENTOS</w:t>
      </w:r>
      <w:r w:rsidR="00076432" w:rsidRPr="005762F5">
        <w:t>\</w:t>
      </w:r>
      <w:r w:rsidR="00531777" w:rsidRPr="005762F5">
        <w:t>ENE</w:t>
      </w:r>
      <w:r w:rsidR="00625938" w:rsidRPr="005762F5">
        <w:t>L</w:t>
      </w:r>
      <w:r w:rsidRPr="005762F5">
        <w:t xml:space="preserve"> donde se podrán verificar los datos aquí mencionados.</w:t>
      </w:r>
    </w:p>
    <w:p w14:paraId="4AF9E425" w14:textId="77777777" w:rsidR="00217F13" w:rsidRPr="005762F5" w:rsidRDefault="39B5F88F" w:rsidP="00154641">
      <w:pPr>
        <w:pStyle w:val="Ttulo3"/>
        <w:numPr>
          <w:ilvl w:val="2"/>
          <w:numId w:val="5"/>
        </w:numPr>
      </w:pPr>
      <w:bookmarkStart w:id="61" w:name="_Toc511173311"/>
      <w:bookmarkStart w:id="62" w:name="_Toc114815019"/>
      <w:bookmarkStart w:id="63" w:name="_Toc681109618"/>
      <w:bookmarkStart w:id="64" w:name="_Toc2023057653"/>
      <w:bookmarkStart w:id="65" w:name="_Toc213336059"/>
      <w:bookmarkStart w:id="66" w:name="_Toc194682936"/>
      <w:r w:rsidRPr="005762F5">
        <w:t>CAÍDA</w:t>
      </w:r>
      <w:r w:rsidR="0726D122" w:rsidRPr="005762F5">
        <w:t xml:space="preserve"> MASIVA</w:t>
      </w:r>
      <w:bookmarkEnd w:id="61"/>
      <w:bookmarkEnd w:id="62"/>
      <w:bookmarkEnd w:id="63"/>
      <w:bookmarkEnd w:id="64"/>
      <w:bookmarkEnd w:id="65"/>
    </w:p>
    <w:p w14:paraId="6FB22A24" w14:textId="77777777" w:rsidR="00217F13" w:rsidRDefault="00217F13" w:rsidP="00217F13">
      <w:pPr>
        <w:jc w:val="both"/>
      </w:pPr>
      <w:r w:rsidRPr="005762F5">
        <w:t xml:space="preserve">Los escalamientos realizados a ETB </w:t>
      </w:r>
      <w:r w:rsidR="006838E4" w:rsidRPr="005762F5">
        <w:t>por caídas</w:t>
      </w:r>
      <w:r w:rsidRPr="005762F5">
        <w:t xml:space="preserve"> masivas en el período comprendido entre el </w:t>
      </w:r>
      <w:r w:rsidRPr="00F00A12">
        <w:rPr>
          <w:highlight w:val="yellow"/>
        </w:rPr>
        <w:t>01 al 3</w:t>
      </w:r>
      <w:r w:rsidR="0099097F" w:rsidRPr="00F00A12">
        <w:rPr>
          <w:highlight w:val="yellow"/>
        </w:rPr>
        <w:t>1</w:t>
      </w:r>
      <w:r w:rsidRPr="00F00A12">
        <w:rPr>
          <w:highlight w:val="yellow"/>
        </w:rPr>
        <w:t xml:space="preserve"> de </w:t>
      </w:r>
      <w:r w:rsidR="009F7DF4" w:rsidRPr="00F00A12">
        <w:rPr>
          <w:highlight w:val="yellow"/>
        </w:rPr>
        <w:t>OCTUBRE</w:t>
      </w:r>
      <w:r w:rsidR="00CE043B" w:rsidRPr="00F00A12">
        <w:rPr>
          <w:highlight w:val="yellow"/>
        </w:rPr>
        <w:t xml:space="preserve"> de 2025</w:t>
      </w:r>
      <w:r w:rsidR="00CE043B" w:rsidRPr="005762F5">
        <w:t xml:space="preserve">, son los mostrados </w:t>
      </w:r>
      <w:r w:rsidRPr="005762F5">
        <w:t>en la siguiente tabla</w:t>
      </w:r>
      <w:r w:rsidR="00EE07D1" w:rsidRPr="005762F5">
        <w:t xml:space="preserve">, </w:t>
      </w:r>
      <w:r w:rsidR="004E1CED" w:rsidRPr="005762F5">
        <w:t xml:space="preserve">donde se presentaron un total de </w:t>
      </w:r>
      <w:r w:rsidR="00F76341" w:rsidRPr="00F00A12">
        <w:rPr>
          <w:highlight w:val="yellow"/>
        </w:rPr>
        <w:t>91</w:t>
      </w:r>
      <w:r w:rsidR="004E1CED" w:rsidRPr="005762F5">
        <w:t xml:space="preserve"> escalamientos que afectaron un total de </w:t>
      </w:r>
      <w:r w:rsidR="00D65762" w:rsidRPr="00F00A12">
        <w:rPr>
          <w:highlight w:val="yellow"/>
        </w:rPr>
        <w:t>411</w:t>
      </w:r>
      <w:r w:rsidR="004E1CED" w:rsidRPr="005762F5">
        <w:t xml:space="preserve"> puntos</w:t>
      </w:r>
      <w:r w:rsidRPr="005762F5">
        <w:t>.</w:t>
      </w:r>
    </w:p>
    <w:p w14:paraId="2107AAF4" w14:textId="77777777" w:rsidR="00F00A12" w:rsidRPr="005762F5" w:rsidRDefault="00F00A12" w:rsidP="00217F13">
      <w:pPr>
        <w:jc w:val="both"/>
      </w:pPr>
      <w:r w:rsidRPr="00F00A12">
        <w:rPr>
          <w:highlight w:val="cyan"/>
        </w:rPr>
        <w:t>EXTRAER ESTA TABLA DE EXCEL EN LA RUTA MENCIONADA</w:t>
      </w:r>
    </w:p>
    <w:tbl>
      <w:tblPr>
        <w:tblStyle w:val="Tabladelista4-nfasis1"/>
        <w:tblW w:w="0" w:type="auto"/>
        <w:tblLook w:val="04A0" w:firstRow="1" w:lastRow="0" w:firstColumn="1" w:lastColumn="0" w:noHBand="0" w:noVBand="1"/>
      </w:tblPr>
      <w:tblGrid>
        <w:gridCol w:w="769"/>
        <w:gridCol w:w="216"/>
        <w:gridCol w:w="1630"/>
        <w:gridCol w:w="2326"/>
        <w:gridCol w:w="1433"/>
        <w:gridCol w:w="1182"/>
        <w:gridCol w:w="1272"/>
      </w:tblGrid>
      <w:tr w:rsidR="00216CCC" w:rsidRPr="005762F5" w14:paraId="7630378B"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85" w:type="dxa"/>
            <w:gridSpan w:val="2"/>
            <w:noWrap/>
            <w:vAlign w:val="center"/>
            <w:hideMark/>
          </w:tcPr>
          <w:p w14:paraId="3E36207E" w14:textId="77777777" w:rsidR="003814F4" w:rsidRPr="005762F5" w:rsidRDefault="003814F4" w:rsidP="003814F4">
            <w:pPr>
              <w:jc w:val="center"/>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ÍTEM</w:t>
            </w:r>
          </w:p>
        </w:tc>
        <w:tc>
          <w:tcPr>
            <w:tcW w:w="1630" w:type="dxa"/>
            <w:noWrap/>
            <w:vAlign w:val="center"/>
            <w:hideMark/>
          </w:tcPr>
          <w:p w14:paraId="3D89510C"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PUNTO</w:t>
            </w:r>
          </w:p>
        </w:tc>
        <w:tc>
          <w:tcPr>
            <w:tcW w:w="2326" w:type="dxa"/>
            <w:noWrap/>
            <w:vAlign w:val="center"/>
            <w:hideMark/>
          </w:tcPr>
          <w:p w14:paraId="57F719F1"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LOCALIDAD</w:t>
            </w:r>
          </w:p>
        </w:tc>
        <w:tc>
          <w:tcPr>
            <w:tcW w:w="1433" w:type="dxa"/>
            <w:noWrap/>
            <w:vAlign w:val="center"/>
            <w:hideMark/>
          </w:tcPr>
          <w:p w14:paraId="3DAB118F"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CAV</w:t>
            </w:r>
          </w:p>
        </w:tc>
        <w:tc>
          <w:tcPr>
            <w:tcW w:w="1182" w:type="dxa"/>
            <w:noWrap/>
            <w:vAlign w:val="center"/>
            <w:hideMark/>
          </w:tcPr>
          <w:p w14:paraId="66CD8113"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w:t>
            </w:r>
          </w:p>
        </w:tc>
        <w:tc>
          <w:tcPr>
            <w:tcW w:w="1272" w:type="dxa"/>
            <w:noWrap/>
            <w:vAlign w:val="center"/>
            <w:hideMark/>
          </w:tcPr>
          <w:p w14:paraId="74DDA5D8"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CONSECUTIVO CAÍDA</w:t>
            </w:r>
          </w:p>
        </w:tc>
      </w:tr>
      <w:tr w:rsidR="00216CCC" w:rsidRPr="005762F5" w14:paraId="30404C5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2CFB4E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1846" w:type="dxa"/>
            <w:gridSpan w:val="2"/>
            <w:noWrap/>
            <w:vAlign w:val="center"/>
            <w:hideMark/>
          </w:tcPr>
          <w:p w14:paraId="655AC6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666D926E"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497636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0ECD06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6A8FF8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501DD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BD61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1846" w:type="dxa"/>
            <w:gridSpan w:val="2"/>
            <w:noWrap/>
            <w:vAlign w:val="center"/>
            <w:hideMark/>
          </w:tcPr>
          <w:p w14:paraId="555CBD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61D6FAAD"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F5BB8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4CC312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72AF2A9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FAEE5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90524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1846" w:type="dxa"/>
            <w:gridSpan w:val="2"/>
            <w:noWrap/>
            <w:vAlign w:val="center"/>
            <w:hideMark/>
          </w:tcPr>
          <w:p w14:paraId="02B183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6EFD5CF7"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8E468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3D84B9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27D273B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54ACF5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398600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1846" w:type="dxa"/>
            <w:gridSpan w:val="2"/>
            <w:noWrap/>
            <w:vAlign w:val="center"/>
            <w:hideMark/>
          </w:tcPr>
          <w:p w14:paraId="07A7D15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4C17D62B"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980135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5173347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4BB0B21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39AC13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598EB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1846" w:type="dxa"/>
            <w:gridSpan w:val="2"/>
            <w:noWrap/>
            <w:vAlign w:val="center"/>
            <w:hideMark/>
          </w:tcPr>
          <w:p w14:paraId="28C5DE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4A04E928"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97187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5378C4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B28720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16E0E9A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63814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1846" w:type="dxa"/>
            <w:gridSpan w:val="2"/>
            <w:noWrap/>
            <w:vAlign w:val="center"/>
            <w:hideMark/>
          </w:tcPr>
          <w:p w14:paraId="1963A3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350-4983</w:t>
            </w:r>
          </w:p>
        </w:tc>
        <w:tc>
          <w:tcPr>
            <w:tcW w:w="2326" w:type="dxa"/>
            <w:noWrap/>
            <w:vAlign w:val="center"/>
            <w:hideMark/>
          </w:tcPr>
          <w:p w14:paraId="1E8E4C4E"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41205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CAV30CI1070416</w:t>
            </w:r>
          </w:p>
        </w:tc>
        <w:tc>
          <w:tcPr>
            <w:tcW w:w="1182" w:type="dxa"/>
            <w:noWrap/>
            <w:vAlign w:val="center"/>
            <w:hideMark/>
          </w:tcPr>
          <w:p w14:paraId="526456A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6E5D93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bl>
    <w:p w14:paraId="4D7118F7" w14:textId="77777777" w:rsidR="004E1CED" w:rsidRPr="005762F5" w:rsidRDefault="005B418E" w:rsidP="005B418E">
      <w:pPr>
        <w:pStyle w:val="Descripcin"/>
        <w:jc w:val="center"/>
      </w:pPr>
      <w:bookmarkStart w:id="67" w:name="_Toc215127998"/>
      <w:r w:rsidRPr="005762F5">
        <w:t xml:space="preserve">Tabla </w:t>
      </w:r>
      <w:r w:rsidRPr="005762F5">
        <w:fldChar w:fldCharType="begin"/>
      </w:r>
      <w:r w:rsidRPr="005762F5">
        <w:instrText>SEQ Tabla \* ARABIC</w:instrText>
      </w:r>
      <w:r w:rsidRPr="005762F5">
        <w:fldChar w:fldCharType="separate"/>
      </w:r>
      <w:r w:rsidR="00F63AC2">
        <w:rPr>
          <w:noProof/>
        </w:rPr>
        <w:t>19</w:t>
      </w:r>
      <w:r w:rsidRPr="005762F5">
        <w:fldChar w:fldCharType="end"/>
      </w:r>
      <w:r w:rsidRPr="005762F5">
        <w:t xml:space="preserve"> ESCALAMIENTOS A ETB </w:t>
      </w:r>
      <w:r w:rsidR="007155AA" w:rsidRPr="005762F5">
        <w:t>CAÍDAS</w:t>
      </w:r>
      <w:r w:rsidRPr="005762F5">
        <w:t xml:space="preserve"> MASIVAS CONTRATO SCJ 1809</w:t>
      </w:r>
      <w:bookmarkEnd w:id="67"/>
    </w:p>
    <w:p w14:paraId="06D79F64" w14:textId="77777777" w:rsidR="00EA6E7D" w:rsidRPr="005762F5" w:rsidRDefault="00474326" w:rsidP="00474326">
      <w:pPr>
        <w:jc w:val="both"/>
      </w:pPr>
      <w:r w:rsidRPr="005762F5">
        <w:lastRenderedPageBreak/>
        <w:t xml:space="preserve">Se anexa archivo en la ruta: </w:t>
      </w:r>
      <w:r w:rsidRPr="001B6BF6">
        <w:rPr>
          <w:i/>
          <w:highlight w:val="yellow"/>
        </w:rPr>
        <w:t>01</w:t>
      </w:r>
      <w:r w:rsidR="00C374A0" w:rsidRPr="001B6BF6">
        <w:rPr>
          <w:i/>
          <w:highlight w:val="yellow"/>
        </w:rPr>
        <w:t>OCT</w:t>
      </w:r>
      <w:r w:rsidRPr="001B6BF6">
        <w:rPr>
          <w:i/>
          <w:highlight w:val="yellow"/>
        </w:rPr>
        <w:t xml:space="preserve"> </w:t>
      </w:r>
      <w:r w:rsidR="00DA2697" w:rsidRPr="001B6BF6">
        <w:rPr>
          <w:i/>
          <w:highlight w:val="yellow"/>
        </w:rPr>
        <w:t>–</w:t>
      </w:r>
      <w:r w:rsidRPr="001B6BF6">
        <w:rPr>
          <w:i/>
          <w:highlight w:val="yellow"/>
        </w:rPr>
        <w:t xml:space="preserve"> 3</w:t>
      </w:r>
      <w:r w:rsidR="00C374A0" w:rsidRPr="001B6BF6">
        <w:rPr>
          <w:i/>
          <w:highlight w:val="yellow"/>
        </w:rPr>
        <w:t>1OCT</w:t>
      </w:r>
      <w:r w:rsidRPr="005762F5">
        <w:rPr>
          <w:i/>
        </w:rPr>
        <w:t>\01 OBLIGACIONES GENERALES\OBLIGACIÓN 2,5,6,9,13\ANEXO MESA DE SERVICIO\</w:t>
      </w:r>
      <w:r w:rsidRPr="005762F5">
        <w:t xml:space="preserve"> ESCALAMIENTOS\</w:t>
      </w:r>
      <w:r w:rsidR="002100A3" w:rsidRPr="005762F5">
        <w:t>CAÍDA</w:t>
      </w:r>
      <w:r w:rsidRPr="005762F5">
        <w:t xml:space="preserve"> MASIVA donde se podrán verificar los datos aquí mencionados.</w:t>
      </w:r>
    </w:p>
    <w:p w14:paraId="190A62C6" w14:textId="77777777" w:rsidR="007D50F4" w:rsidRPr="005762F5" w:rsidRDefault="4872FFE4" w:rsidP="00154641">
      <w:pPr>
        <w:pStyle w:val="Ttulo3"/>
        <w:numPr>
          <w:ilvl w:val="2"/>
          <w:numId w:val="5"/>
        </w:numPr>
      </w:pPr>
      <w:bookmarkStart w:id="68" w:name="_Toc295012783"/>
      <w:bookmarkStart w:id="69" w:name="_Toc747766884"/>
      <w:bookmarkStart w:id="70" w:name="_Toc1923017588"/>
      <w:bookmarkStart w:id="71" w:name="_Toc1860897425"/>
      <w:bookmarkStart w:id="72" w:name="_Toc213336060"/>
      <w:r w:rsidRPr="005762F5">
        <w:t>CONECTIVIDAD</w:t>
      </w:r>
      <w:bookmarkEnd w:id="66"/>
      <w:bookmarkEnd w:id="68"/>
      <w:bookmarkEnd w:id="69"/>
      <w:bookmarkEnd w:id="70"/>
      <w:bookmarkEnd w:id="71"/>
      <w:bookmarkEnd w:id="72"/>
    </w:p>
    <w:p w14:paraId="3E7BF62F" w14:textId="77777777" w:rsidR="007D50F4" w:rsidRDefault="00747199" w:rsidP="007B11DA">
      <w:pPr>
        <w:jc w:val="both"/>
      </w:pPr>
      <w:r w:rsidRPr="005762F5">
        <w:t xml:space="preserve">Los escalamientos realizados a ETB por fallas en el canal de comunicación en el período comprendido entre el </w:t>
      </w:r>
      <w:r w:rsidR="002B3584" w:rsidRPr="00711E05">
        <w:rPr>
          <w:highlight w:val="yellow"/>
        </w:rPr>
        <w:t>01 al 3</w:t>
      </w:r>
      <w:r w:rsidR="00545DBC" w:rsidRPr="00711E05">
        <w:rPr>
          <w:highlight w:val="yellow"/>
        </w:rPr>
        <w:t>1</w:t>
      </w:r>
      <w:r w:rsidR="002B3584" w:rsidRPr="00711E05">
        <w:rPr>
          <w:highlight w:val="yellow"/>
        </w:rPr>
        <w:t xml:space="preserve"> de </w:t>
      </w:r>
      <w:r w:rsidR="009F7DF4" w:rsidRPr="00711E05">
        <w:rPr>
          <w:highlight w:val="yellow"/>
        </w:rPr>
        <w:t>OCTUBRE</w:t>
      </w:r>
      <w:r w:rsidR="002B3584" w:rsidRPr="00711E05">
        <w:rPr>
          <w:highlight w:val="yellow"/>
        </w:rPr>
        <w:t xml:space="preserve"> DE 2025</w:t>
      </w:r>
      <w:r w:rsidRPr="005762F5">
        <w:t>, son los mostrados en la siguiente tabla.</w:t>
      </w:r>
    </w:p>
    <w:p w14:paraId="34A04204" w14:textId="77777777" w:rsidR="008C17FD" w:rsidRPr="005762F5" w:rsidRDefault="008C17FD" w:rsidP="007B11DA">
      <w:pPr>
        <w:jc w:val="both"/>
      </w:pPr>
      <w:r w:rsidRPr="00F00A12">
        <w:rPr>
          <w:highlight w:val="cyan"/>
        </w:rPr>
        <w:t>EXTRAER ESTA TABLA DE EXCEL EN LA RUTA MENCIONADA</w:t>
      </w:r>
    </w:p>
    <w:tbl>
      <w:tblPr>
        <w:tblStyle w:val="Tabladelista4-nfasis1"/>
        <w:tblW w:w="0" w:type="auto"/>
        <w:tblLayout w:type="fixed"/>
        <w:tblLook w:val="04A0" w:firstRow="1" w:lastRow="0" w:firstColumn="1" w:lastColumn="0" w:noHBand="0" w:noVBand="1"/>
      </w:tblPr>
      <w:tblGrid>
        <w:gridCol w:w="741"/>
        <w:gridCol w:w="2929"/>
        <w:gridCol w:w="1972"/>
        <w:gridCol w:w="2030"/>
        <w:gridCol w:w="1156"/>
      </w:tblGrid>
      <w:tr w:rsidR="009D3776" w:rsidRPr="005762F5" w14:paraId="3AE1ABAE"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115E3C" w14:textId="77777777" w:rsidR="009D3776" w:rsidRPr="005762F5" w:rsidRDefault="009D3776" w:rsidP="009D3776">
            <w:pPr>
              <w:jc w:val="center"/>
              <w:rPr>
                <w:rFonts w:asciiTheme="minorHAnsi" w:eastAsia="Times New Roman" w:hAnsiTheme="minorHAnsi" w:cstheme="minorHAnsi"/>
                <w:color w:val="FFFFFF"/>
                <w:sz w:val="16"/>
                <w:szCs w:val="16"/>
              </w:rPr>
            </w:pPr>
            <w:bookmarkStart w:id="73" w:name="CONECTIVIDAD!A1:E367"/>
            <w:r w:rsidRPr="005762F5">
              <w:rPr>
                <w:rFonts w:asciiTheme="minorHAnsi" w:eastAsia="Times New Roman" w:hAnsiTheme="minorHAnsi" w:cstheme="minorHAnsi"/>
                <w:color w:val="FFFFFF"/>
                <w:sz w:val="16"/>
                <w:szCs w:val="16"/>
              </w:rPr>
              <w:t>ÍTEM</w:t>
            </w:r>
            <w:bookmarkEnd w:id="73"/>
          </w:p>
        </w:tc>
        <w:tc>
          <w:tcPr>
            <w:tcW w:w="2929" w:type="dxa"/>
            <w:noWrap/>
            <w:hideMark/>
          </w:tcPr>
          <w:p w14:paraId="4C58E1E9"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CÓDIGO DEL PUNTO</w:t>
            </w:r>
          </w:p>
        </w:tc>
        <w:tc>
          <w:tcPr>
            <w:tcW w:w="1972" w:type="dxa"/>
            <w:noWrap/>
            <w:hideMark/>
          </w:tcPr>
          <w:p w14:paraId="08DF97BE"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ETB</w:t>
            </w:r>
          </w:p>
        </w:tc>
        <w:tc>
          <w:tcPr>
            <w:tcW w:w="2030" w:type="dxa"/>
            <w:noWrap/>
            <w:hideMark/>
          </w:tcPr>
          <w:p w14:paraId="04CD1451"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 ESCALAMIENTO</w:t>
            </w:r>
          </w:p>
        </w:tc>
        <w:tc>
          <w:tcPr>
            <w:tcW w:w="1156" w:type="dxa"/>
            <w:noWrap/>
            <w:hideMark/>
          </w:tcPr>
          <w:p w14:paraId="4A91150F"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GLPI</w:t>
            </w:r>
          </w:p>
        </w:tc>
      </w:tr>
      <w:tr w:rsidR="009D3776" w:rsidRPr="005762F5" w14:paraId="59769B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E83F3C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2929" w:type="dxa"/>
            <w:noWrap/>
            <w:hideMark/>
          </w:tcPr>
          <w:p w14:paraId="272BCA4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55FC97A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25651250</w:t>
            </w:r>
          </w:p>
        </w:tc>
        <w:tc>
          <w:tcPr>
            <w:tcW w:w="2030" w:type="dxa"/>
            <w:noWrap/>
            <w:hideMark/>
          </w:tcPr>
          <w:p w14:paraId="5652DDE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417A0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13350</w:t>
            </w:r>
          </w:p>
        </w:tc>
      </w:tr>
      <w:tr w:rsidR="009D3776" w:rsidRPr="005762F5" w14:paraId="230A666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4242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2929" w:type="dxa"/>
            <w:noWrap/>
            <w:hideMark/>
          </w:tcPr>
          <w:p w14:paraId="26F2D83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ESU-066</w:t>
            </w:r>
          </w:p>
        </w:tc>
        <w:tc>
          <w:tcPr>
            <w:tcW w:w="1972" w:type="dxa"/>
            <w:noWrap/>
            <w:hideMark/>
          </w:tcPr>
          <w:p w14:paraId="4D5CFA6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25651257</w:t>
            </w:r>
          </w:p>
        </w:tc>
        <w:tc>
          <w:tcPr>
            <w:tcW w:w="2030" w:type="dxa"/>
            <w:noWrap/>
            <w:hideMark/>
          </w:tcPr>
          <w:p w14:paraId="02FF7ED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EB1B8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13364</w:t>
            </w:r>
          </w:p>
        </w:tc>
      </w:tr>
      <w:tr w:rsidR="009D3776" w:rsidRPr="005762F5" w14:paraId="5453CE8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06C85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2929" w:type="dxa"/>
            <w:noWrap/>
            <w:hideMark/>
          </w:tcPr>
          <w:p w14:paraId="5C41A74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SCJ17FJ0010</w:t>
            </w:r>
          </w:p>
        </w:tc>
        <w:tc>
          <w:tcPr>
            <w:tcW w:w="1972" w:type="dxa"/>
            <w:noWrap/>
            <w:hideMark/>
          </w:tcPr>
          <w:p w14:paraId="5DBAFC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96A0D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2489C4E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1585</w:t>
            </w:r>
          </w:p>
        </w:tc>
      </w:tr>
      <w:tr w:rsidR="009D3776" w:rsidRPr="005762F5" w14:paraId="4CF595B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26C7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2929" w:type="dxa"/>
            <w:noWrap/>
            <w:hideMark/>
          </w:tcPr>
          <w:p w14:paraId="20B28F7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MB209</w:t>
            </w:r>
          </w:p>
        </w:tc>
        <w:tc>
          <w:tcPr>
            <w:tcW w:w="1972" w:type="dxa"/>
            <w:noWrap/>
            <w:hideMark/>
          </w:tcPr>
          <w:p w14:paraId="7D3684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F84F14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A29B44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13356</w:t>
            </w:r>
          </w:p>
        </w:tc>
      </w:tr>
      <w:tr w:rsidR="009D3776" w:rsidRPr="005762F5" w14:paraId="2D809E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7DF88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2929" w:type="dxa"/>
            <w:noWrap/>
            <w:hideMark/>
          </w:tcPr>
          <w:p w14:paraId="6FB44BD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FVS-2601</w:t>
            </w:r>
          </w:p>
        </w:tc>
        <w:tc>
          <w:tcPr>
            <w:tcW w:w="1972" w:type="dxa"/>
            <w:noWrap/>
            <w:hideMark/>
          </w:tcPr>
          <w:p w14:paraId="72CDD65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DA579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028EFB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13348</w:t>
            </w:r>
          </w:p>
        </w:tc>
      </w:tr>
      <w:tr w:rsidR="009D3776" w:rsidRPr="005762F5" w14:paraId="77DDCDA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A4824A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2929" w:type="dxa"/>
            <w:noWrap/>
            <w:hideMark/>
          </w:tcPr>
          <w:p w14:paraId="7CB431A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27E2AD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E256C3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CB49C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43B89AF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28688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2929" w:type="dxa"/>
            <w:noWrap/>
            <w:hideMark/>
          </w:tcPr>
          <w:p w14:paraId="103EAE2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P274</w:t>
            </w:r>
          </w:p>
        </w:tc>
        <w:tc>
          <w:tcPr>
            <w:tcW w:w="1972" w:type="dxa"/>
            <w:noWrap/>
            <w:hideMark/>
          </w:tcPr>
          <w:p w14:paraId="4FAAEC7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25653989</w:t>
            </w:r>
          </w:p>
        </w:tc>
        <w:tc>
          <w:tcPr>
            <w:tcW w:w="2030" w:type="dxa"/>
            <w:noWrap/>
            <w:hideMark/>
          </w:tcPr>
          <w:p w14:paraId="6B3EB88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603A9D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13399</w:t>
            </w:r>
          </w:p>
        </w:tc>
      </w:tr>
      <w:tr w:rsidR="009D3776" w:rsidRPr="005762F5" w14:paraId="591D75D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C1D549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2929" w:type="dxa"/>
            <w:noWrap/>
            <w:hideMark/>
          </w:tcPr>
          <w:p w14:paraId="2C43D9F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FVS-4028</w:t>
            </w:r>
          </w:p>
        </w:tc>
        <w:tc>
          <w:tcPr>
            <w:tcW w:w="1972" w:type="dxa"/>
            <w:noWrap/>
            <w:hideMark/>
          </w:tcPr>
          <w:p w14:paraId="420C89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25651463</w:t>
            </w:r>
          </w:p>
        </w:tc>
        <w:tc>
          <w:tcPr>
            <w:tcW w:w="2030" w:type="dxa"/>
            <w:noWrap/>
            <w:hideMark/>
          </w:tcPr>
          <w:p w14:paraId="76143C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169F66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13411</w:t>
            </w:r>
          </w:p>
        </w:tc>
      </w:tr>
      <w:tr w:rsidR="009D3776" w:rsidRPr="005762F5" w14:paraId="0CBE3F9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A3EEF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2929" w:type="dxa"/>
            <w:noWrap/>
            <w:hideMark/>
          </w:tcPr>
          <w:p w14:paraId="3B81AAD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PCE20275</w:t>
            </w:r>
          </w:p>
        </w:tc>
        <w:tc>
          <w:tcPr>
            <w:tcW w:w="1972" w:type="dxa"/>
            <w:noWrap/>
            <w:hideMark/>
          </w:tcPr>
          <w:p w14:paraId="7882E1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25654124</w:t>
            </w:r>
          </w:p>
        </w:tc>
        <w:tc>
          <w:tcPr>
            <w:tcW w:w="2030" w:type="dxa"/>
            <w:noWrap/>
            <w:hideMark/>
          </w:tcPr>
          <w:p w14:paraId="50169ED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ED7ED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13365</w:t>
            </w:r>
          </w:p>
        </w:tc>
      </w:tr>
    </w:tbl>
    <w:p w14:paraId="7999FDEF" w14:textId="77777777" w:rsidR="007D50F4" w:rsidRPr="005762F5" w:rsidRDefault="00D77773" w:rsidP="007B11DA">
      <w:pPr>
        <w:pStyle w:val="Descripcin"/>
        <w:jc w:val="center"/>
        <w:rPr>
          <w:color w:val="44546A"/>
        </w:rPr>
      </w:pPr>
      <w:bookmarkStart w:id="74" w:name="_Toc215127999"/>
      <w:r w:rsidRPr="005762F5">
        <w:t xml:space="preserve">Tabla </w:t>
      </w:r>
      <w:r w:rsidRPr="005762F5">
        <w:fldChar w:fldCharType="begin"/>
      </w:r>
      <w:r w:rsidRPr="005762F5">
        <w:instrText>SEQ Tabla \* ARABIC</w:instrText>
      </w:r>
      <w:r w:rsidRPr="005762F5">
        <w:fldChar w:fldCharType="separate"/>
      </w:r>
      <w:r w:rsidR="00F63AC2">
        <w:rPr>
          <w:noProof/>
        </w:rPr>
        <w:t>20</w:t>
      </w:r>
      <w:r w:rsidRPr="005762F5">
        <w:fldChar w:fldCharType="end"/>
      </w:r>
      <w:r w:rsidRPr="005762F5">
        <w:t xml:space="preserve">. </w:t>
      </w:r>
      <w:r w:rsidRPr="005762F5">
        <w:rPr>
          <w:color w:val="44546A"/>
        </w:rPr>
        <w:t>ESCALAMIENTOS ETB</w:t>
      </w:r>
      <w:bookmarkEnd w:id="74"/>
    </w:p>
    <w:p w14:paraId="23AFAC9E" w14:textId="77777777" w:rsidR="00E33077" w:rsidRPr="005762F5" w:rsidRDefault="00E33077" w:rsidP="00E33077">
      <w:pPr>
        <w:jc w:val="both"/>
      </w:pPr>
      <w:r w:rsidRPr="005762F5">
        <w:t xml:space="preserve">Se anexa archivo en la ruta: </w:t>
      </w:r>
      <w:r w:rsidR="00555AD8" w:rsidRPr="008C17FD">
        <w:rPr>
          <w:i/>
          <w:highlight w:val="yellow"/>
        </w:rPr>
        <w:t>01</w:t>
      </w:r>
      <w:r w:rsidR="000D1D80" w:rsidRPr="008C17FD">
        <w:rPr>
          <w:i/>
          <w:highlight w:val="yellow"/>
        </w:rPr>
        <w:t>OCT</w:t>
      </w:r>
      <w:r w:rsidR="00555AD8" w:rsidRPr="008C17FD">
        <w:rPr>
          <w:i/>
          <w:highlight w:val="yellow"/>
        </w:rPr>
        <w:t xml:space="preserve"> </w:t>
      </w:r>
      <w:r w:rsidR="009326B4" w:rsidRPr="008C17FD">
        <w:rPr>
          <w:i/>
          <w:highlight w:val="yellow"/>
        </w:rPr>
        <w:t>–</w:t>
      </w:r>
      <w:r w:rsidR="00555AD8" w:rsidRPr="008C17FD">
        <w:rPr>
          <w:i/>
          <w:highlight w:val="yellow"/>
        </w:rPr>
        <w:t xml:space="preserve"> 3</w:t>
      </w:r>
      <w:r w:rsidR="000E421A" w:rsidRPr="008C17FD">
        <w:rPr>
          <w:i/>
          <w:highlight w:val="yellow"/>
        </w:rPr>
        <w:t>1</w:t>
      </w:r>
      <w:r w:rsidR="000D1D80" w:rsidRPr="008C17FD">
        <w:rPr>
          <w:i/>
          <w:highlight w:val="yellow"/>
        </w:rPr>
        <w:t>OCT</w:t>
      </w:r>
      <w:r w:rsidR="00076432" w:rsidRPr="005762F5">
        <w:rPr>
          <w:i/>
        </w:rPr>
        <w:t>\</w:t>
      </w:r>
      <w:r w:rsidR="00F846A2" w:rsidRPr="005762F5">
        <w:rPr>
          <w:i/>
        </w:rPr>
        <w:t xml:space="preserve">01 </w:t>
      </w:r>
      <w:r w:rsidR="00076432" w:rsidRPr="005762F5">
        <w:rPr>
          <w:i/>
        </w:rPr>
        <w:t>OBLIGACIONES GENERALES\</w:t>
      </w:r>
      <w:r w:rsidR="0032184D" w:rsidRPr="005762F5">
        <w:rPr>
          <w:i/>
        </w:rPr>
        <w:t>OBLIGACIÓN</w:t>
      </w:r>
      <w:r w:rsidR="00076432" w:rsidRPr="005762F5">
        <w:rPr>
          <w:i/>
        </w:rPr>
        <w:t xml:space="preserve"> 2,5,6,9,13\ANEXO MESA DE SERVICIO\</w:t>
      </w:r>
      <w:r w:rsidR="00076432" w:rsidRPr="005762F5">
        <w:t xml:space="preserve"> ESCALAMIENTOS\CONECTIVIDAD </w:t>
      </w:r>
      <w:r w:rsidRPr="005762F5">
        <w:t>donde se podrán verificar los datos aquí mencionados.</w:t>
      </w:r>
    </w:p>
    <w:p w14:paraId="257DE75E" w14:textId="77777777" w:rsidR="004F2076" w:rsidRPr="005762F5" w:rsidRDefault="004F2076" w:rsidP="00E33077">
      <w:pPr>
        <w:jc w:val="both"/>
      </w:pPr>
    </w:p>
    <w:p w14:paraId="6A21BCF0" w14:textId="77777777" w:rsidR="007D50F4" w:rsidRPr="005762F5" w:rsidRDefault="7BF2C916" w:rsidP="00154641">
      <w:pPr>
        <w:pStyle w:val="Ttulo2"/>
        <w:numPr>
          <w:ilvl w:val="1"/>
          <w:numId w:val="5"/>
        </w:numPr>
      </w:pPr>
      <w:bookmarkStart w:id="75" w:name="_Toc194682937"/>
      <w:bookmarkStart w:id="76" w:name="_Toc294731323"/>
      <w:bookmarkStart w:id="77" w:name="_Toc1601696883"/>
      <w:bookmarkStart w:id="78" w:name="_Toc1183846647"/>
      <w:bookmarkStart w:id="79" w:name="_Toc1750500050"/>
      <w:bookmarkStart w:id="80" w:name="_Toc213336061"/>
      <w:r w:rsidRPr="005762F5">
        <w:t>INFORME ACTUALIZADO DE HOJAS DE VIDA DE LOS PUNTOS Y SUBSISTEMAS DE VIDEO VIGILANCIA.</w:t>
      </w:r>
      <w:bookmarkEnd w:id="75"/>
      <w:bookmarkEnd w:id="76"/>
      <w:bookmarkEnd w:id="77"/>
      <w:bookmarkEnd w:id="78"/>
      <w:bookmarkEnd w:id="79"/>
      <w:bookmarkEnd w:id="80"/>
    </w:p>
    <w:p w14:paraId="2B5A4171" w14:textId="77777777" w:rsidR="007D50F4" w:rsidRPr="005762F5" w:rsidRDefault="007D50F4" w:rsidP="007B11DA">
      <w:pPr>
        <w:rPr>
          <w:highlight w:val="yellow"/>
        </w:rPr>
      </w:pPr>
    </w:p>
    <w:p w14:paraId="408D685D" w14:textId="1E8332BB" w:rsidR="57CB2308" w:rsidRPr="00CE5222" w:rsidRDefault="38B51EDE" w:rsidP="57CB2308">
      <w:pPr>
        <w:spacing w:line="257" w:lineRule="auto"/>
        <w:jc w:val="both"/>
        <w:rPr>
          <w:i/>
          <w:iCs/>
          <w:highlight w:val="yellow"/>
        </w:rPr>
      </w:pPr>
      <w:r w:rsidRPr="005762F5">
        <w:t xml:space="preserve">Para el periodo comprendido entre el </w:t>
      </w:r>
      <w:r w:rsidRPr="000E6A7D">
        <w:rPr>
          <w:highlight w:val="yellow"/>
        </w:rPr>
        <w:t xml:space="preserve">01 al </w:t>
      </w:r>
      <w:r w:rsidR="003F3381" w:rsidRPr="000E6A7D">
        <w:rPr>
          <w:highlight w:val="yellow"/>
        </w:rPr>
        <w:t>3</w:t>
      </w:r>
      <w:r w:rsidR="005274F2" w:rsidRPr="000E6A7D">
        <w:rPr>
          <w:highlight w:val="yellow"/>
        </w:rPr>
        <w:t>1</w:t>
      </w:r>
      <w:r w:rsidRPr="000E6A7D">
        <w:rPr>
          <w:highlight w:val="yellow"/>
        </w:rPr>
        <w:t xml:space="preserve"> de </w:t>
      </w:r>
      <w:r w:rsidR="009F7DF4" w:rsidRPr="000E6A7D">
        <w:rPr>
          <w:highlight w:val="yellow"/>
        </w:rPr>
        <w:t>OCTUBRE</w:t>
      </w:r>
      <w:r w:rsidR="00CD1A84" w:rsidRPr="000E6A7D">
        <w:rPr>
          <w:highlight w:val="yellow"/>
        </w:rPr>
        <w:t xml:space="preserve"> </w:t>
      </w:r>
      <w:r w:rsidR="001869EC" w:rsidRPr="000E6A7D">
        <w:rPr>
          <w:highlight w:val="yellow"/>
        </w:rPr>
        <w:t>de</w:t>
      </w:r>
      <w:r w:rsidR="00CD1A84" w:rsidRPr="000E6A7D">
        <w:rPr>
          <w:highlight w:val="yellow"/>
        </w:rPr>
        <w:t xml:space="preserve"> 2025</w:t>
      </w:r>
      <w:r w:rsidRPr="005762F5">
        <w:t xml:space="preserve">, se dio cumplimiento con la actualización de la hoja de vida de los puntos que conforman el sistema de videovigilancia, en este informe se encontrará relacionado en la siguiente ruta de acceso, ruta: </w:t>
      </w:r>
      <w:r w:rsidR="00531777" w:rsidRPr="005762F5">
        <w:t xml:space="preserve"> </w:t>
      </w:r>
      <w:r w:rsidR="00555AD8" w:rsidRPr="000E6A7D">
        <w:rPr>
          <w:i/>
          <w:highlight w:val="yellow"/>
        </w:rPr>
        <w:t>01</w:t>
      </w:r>
      <w:r w:rsidR="005274F2" w:rsidRPr="000E6A7D">
        <w:rPr>
          <w:i/>
          <w:highlight w:val="yellow"/>
        </w:rPr>
        <w:t>OCT</w:t>
      </w:r>
      <w:r w:rsidR="00555AD8" w:rsidRPr="000E6A7D">
        <w:rPr>
          <w:i/>
          <w:highlight w:val="yellow"/>
        </w:rPr>
        <w:t xml:space="preserve"> </w:t>
      </w:r>
      <w:r w:rsidR="00325D76" w:rsidRPr="000E6A7D">
        <w:rPr>
          <w:i/>
          <w:highlight w:val="yellow"/>
        </w:rPr>
        <w:t>–</w:t>
      </w:r>
      <w:r w:rsidR="00555AD8" w:rsidRPr="000E6A7D">
        <w:rPr>
          <w:i/>
          <w:highlight w:val="yellow"/>
        </w:rPr>
        <w:t xml:space="preserve"> 3</w:t>
      </w:r>
      <w:r w:rsidR="005274F2" w:rsidRPr="000E6A7D">
        <w:rPr>
          <w:i/>
          <w:highlight w:val="yellow"/>
        </w:rPr>
        <w:t>1OCT</w:t>
      </w:r>
      <w:r w:rsidR="003D4557" w:rsidRPr="005762F5">
        <w:rPr>
          <w:i/>
        </w:rPr>
        <w:t>\</w:t>
      </w:r>
      <w:r w:rsidR="00662743" w:rsidRPr="005762F5">
        <w:rPr>
          <w:i/>
        </w:rPr>
        <w:t xml:space="preserve">01 </w:t>
      </w:r>
      <w:r w:rsidR="003D4557" w:rsidRPr="005762F5">
        <w:rPr>
          <w:i/>
        </w:rPr>
        <w:t>OBLIGACIONES GENERALES\</w:t>
      </w:r>
      <w:r w:rsidR="0032184D" w:rsidRPr="005762F5">
        <w:rPr>
          <w:i/>
        </w:rPr>
        <w:t>OBLIGACIÓN</w:t>
      </w:r>
      <w:r w:rsidR="003D4557" w:rsidRPr="005762F5">
        <w:rPr>
          <w:i/>
        </w:rPr>
        <w:t xml:space="preserve"> 2,5,6,9,13\ANEXO MESA DE SERVICIO\</w:t>
      </w:r>
      <w:r w:rsidR="003D4557" w:rsidRPr="005762F5">
        <w:t xml:space="preserve"> </w:t>
      </w:r>
      <w:r w:rsidRPr="005762F5">
        <w:rPr>
          <w:i/>
          <w:iCs/>
        </w:rPr>
        <w:t>ESTADO DEL SISTEMA</w:t>
      </w:r>
      <w:r w:rsidR="00106D79" w:rsidRPr="005762F5">
        <w:rPr>
          <w:i/>
          <w:iCs/>
        </w:rPr>
        <w:t>\</w:t>
      </w:r>
      <w:r w:rsidRPr="005762F5">
        <w:rPr>
          <w:i/>
          <w:iCs/>
        </w:rPr>
        <w:t xml:space="preserve"> </w:t>
      </w:r>
      <w:r w:rsidR="00CE5222">
        <w:rPr>
          <w:i/>
          <w:iCs/>
          <w:highlight w:val="yellow"/>
        </w:rPr>
        <w:t xml:space="preserve">{{ </w:t>
      </w:r>
      <w:r w:rsidR="00CE5222" w:rsidRPr="00CE5222">
        <w:rPr>
          <w:i/>
          <w:iCs/>
          <w:highlight w:val="yellow"/>
        </w:rPr>
        <w:t>name_document_26</w:t>
      </w:r>
      <w:r w:rsidR="00CE5222">
        <w:rPr>
          <w:i/>
          <w:iCs/>
          <w:highlight w:val="yellow"/>
        </w:rPr>
        <w:t xml:space="preserve"> }}</w:t>
      </w:r>
      <w:r w:rsidRPr="000E6A7D">
        <w:rPr>
          <w:i/>
          <w:iCs/>
          <w:highlight w:val="yellow"/>
        </w:rPr>
        <w:t>.xls</w:t>
      </w:r>
      <w:r w:rsidRPr="005762F5">
        <w:t xml:space="preserve"> donde se podrán verificar los datos aquí mencionados.</w:t>
      </w:r>
    </w:p>
    <w:p w14:paraId="0BE9893C" w14:textId="77777777" w:rsidR="00EE06FF" w:rsidRDefault="00EE06FF" w:rsidP="00EE06FF">
      <w:pPr>
        <w:jc w:val="both"/>
      </w:pPr>
      <w:r w:rsidRPr="00EE06FF">
        <w:rPr>
          <w:highlight w:val="cyan"/>
        </w:rPr>
        <w:t>EXTRAER LA HOJA DE VIDA DE GLPI EN ESA RUTA</w:t>
      </w:r>
    </w:p>
    <w:p w14:paraId="19428749" w14:textId="77777777" w:rsidR="00F76829" w:rsidRDefault="00F76829" w:rsidP="00EE06FF">
      <w:pPr>
        <w:jc w:val="both"/>
      </w:pPr>
    </w:p>
    <w:p w14:paraId="284CAFBF" w14:textId="77777777" w:rsidR="00F76829" w:rsidRDefault="00F76829" w:rsidP="00EE06FF">
      <w:pPr>
        <w:jc w:val="both"/>
      </w:pPr>
    </w:p>
    <w:p w14:paraId="20FEFD04" w14:textId="77777777" w:rsidR="00F76829" w:rsidRDefault="00F76829" w:rsidP="00EE06FF">
      <w:pPr>
        <w:jc w:val="both"/>
      </w:pPr>
    </w:p>
    <w:p w14:paraId="713D58FE" w14:textId="77777777" w:rsidR="00F76829" w:rsidRDefault="00F76829" w:rsidP="00EE06FF">
      <w:pPr>
        <w:jc w:val="both"/>
      </w:pPr>
    </w:p>
    <w:p w14:paraId="598C009B" w14:textId="77777777" w:rsidR="00F76829" w:rsidRDefault="00F76829" w:rsidP="00EE06FF">
      <w:pPr>
        <w:jc w:val="both"/>
      </w:pPr>
    </w:p>
    <w:p w14:paraId="6B002FB8" w14:textId="77777777" w:rsidR="00F76829" w:rsidRPr="00EE06FF" w:rsidRDefault="00F76829" w:rsidP="00EE06FF">
      <w:pPr>
        <w:jc w:val="both"/>
      </w:pPr>
    </w:p>
    <w:p w14:paraId="013397E4" w14:textId="77777777" w:rsidR="007D50F4" w:rsidRPr="005762F5" w:rsidRDefault="7BF2C916" w:rsidP="00154641">
      <w:pPr>
        <w:pStyle w:val="Ttulo2"/>
        <w:numPr>
          <w:ilvl w:val="1"/>
          <w:numId w:val="5"/>
        </w:numPr>
      </w:pPr>
      <w:bookmarkStart w:id="81" w:name="_Toc194682938"/>
      <w:bookmarkStart w:id="82" w:name="_Toc1292919347"/>
      <w:bookmarkStart w:id="83" w:name="_Toc1262535956"/>
      <w:bookmarkStart w:id="84" w:name="_Toc1961742279"/>
      <w:bookmarkStart w:id="85" w:name="_Toc131757850"/>
      <w:bookmarkStart w:id="86" w:name="_Toc213336062"/>
      <w:r w:rsidRPr="005762F5">
        <w:lastRenderedPageBreak/>
        <w:t>INFORME EJECUTIVO DEL ESTADO D</w:t>
      </w:r>
      <w:r w:rsidR="111A821F" w:rsidRPr="005762F5">
        <w:t>EL SISTEMA</w:t>
      </w:r>
      <w:r w:rsidRPr="005762F5">
        <w:t>.</w:t>
      </w:r>
      <w:bookmarkEnd w:id="81"/>
      <w:bookmarkEnd w:id="82"/>
      <w:bookmarkEnd w:id="83"/>
      <w:bookmarkEnd w:id="84"/>
      <w:bookmarkEnd w:id="85"/>
      <w:bookmarkEnd w:id="86"/>
    </w:p>
    <w:p w14:paraId="3356A4A0" w14:textId="77777777" w:rsidR="007D50F4" w:rsidRPr="005762F5" w:rsidRDefault="007D50F4">
      <w:pPr>
        <w:jc w:val="both"/>
      </w:pPr>
    </w:p>
    <w:p w14:paraId="1DF65AB5" w14:textId="77777777" w:rsidR="00F76829" w:rsidRPr="005762F5" w:rsidRDefault="00747199">
      <w:pPr>
        <w:jc w:val="both"/>
      </w:pPr>
      <w:r w:rsidRPr="005762F5">
        <w:t xml:space="preserve">Se finaliza el mes con el estado del sistema del </w:t>
      </w:r>
      <w:r w:rsidR="006231BF" w:rsidRPr="00F76829">
        <w:rPr>
          <w:highlight w:val="yellow"/>
        </w:rPr>
        <w:t>3</w:t>
      </w:r>
      <w:r w:rsidR="00EE0A71" w:rsidRPr="00F76829">
        <w:rPr>
          <w:highlight w:val="yellow"/>
        </w:rPr>
        <w:t>1</w:t>
      </w:r>
      <w:r w:rsidR="0020004F" w:rsidRPr="00F76829">
        <w:rPr>
          <w:highlight w:val="yellow"/>
        </w:rPr>
        <w:t xml:space="preserve"> de </w:t>
      </w:r>
      <w:r w:rsidR="00851784" w:rsidRPr="00F76829">
        <w:rPr>
          <w:highlight w:val="yellow"/>
        </w:rPr>
        <w:t>octubre</w:t>
      </w:r>
      <w:r w:rsidR="006467ED" w:rsidRPr="00F76829">
        <w:rPr>
          <w:highlight w:val="yellow"/>
        </w:rPr>
        <w:t xml:space="preserve"> </w:t>
      </w:r>
      <w:r w:rsidR="00026B6C" w:rsidRPr="00F76829">
        <w:rPr>
          <w:highlight w:val="yellow"/>
        </w:rPr>
        <w:t>de</w:t>
      </w:r>
      <w:r w:rsidR="00CD1A84" w:rsidRPr="00F76829">
        <w:rPr>
          <w:highlight w:val="yellow"/>
        </w:rPr>
        <w:t xml:space="preserve"> 2025</w:t>
      </w:r>
      <w:r w:rsidRPr="005762F5">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1393C610" w:rsidRPr="005762F5" w14:paraId="094045C1" w14:textId="77777777" w:rsidTr="0085178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0282CC" w14:textId="77777777" w:rsidR="1393C610" w:rsidRPr="005762F5" w:rsidRDefault="00BB7418" w:rsidP="00F43D60">
            <w:pPr>
              <w:jc w:val="center"/>
              <w:rPr>
                <w:rFonts w:eastAsia="Aptos Narrow"/>
                <w:sz w:val="18"/>
                <w:szCs w:val="18"/>
              </w:rPr>
            </w:pPr>
            <w:r w:rsidRPr="005762F5">
              <w:rPr>
                <w:rFonts w:eastAsia="Aptos Narrow"/>
                <w:sz w:val="18"/>
                <w:szCs w:val="18"/>
              </w:rPr>
              <w:t>ESTADO</w:t>
            </w:r>
          </w:p>
        </w:tc>
        <w:tc>
          <w:tcPr>
            <w:tcW w:w="5423" w:type="dxa"/>
          </w:tcPr>
          <w:p w14:paraId="6E608E4E" w14:textId="77777777" w:rsidR="1393C610" w:rsidRPr="005762F5" w:rsidRDefault="00BB7418" w:rsidP="00F43D60">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5762F5">
              <w:rPr>
                <w:rFonts w:eastAsia="Aptos Narrow"/>
                <w:sz w:val="18"/>
                <w:szCs w:val="18"/>
              </w:rPr>
              <w:t>CANTIDAD</w:t>
            </w:r>
          </w:p>
        </w:tc>
      </w:tr>
      <w:tr w:rsidR="00C54E5C" w:rsidRPr="005762F5" w14:paraId="1A10C102" w14:textId="77777777" w:rsidTr="00851784">
        <w:trPr>
          <w:trHeight w:val="326"/>
        </w:trPr>
        <w:tc>
          <w:tcPr>
            <w:cnfStyle w:val="001000000000" w:firstRow="0" w:lastRow="0" w:firstColumn="1" w:lastColumn="0" w:oddVBand="0" w:evenVBand="0" w:oddHBand="0" w:evenHBand="0" w:firstRowFirstColumn="0" w:firstRowLastColumn="0" w:lastRowFirstColumn="0" w:lastRowLastColumn="0"/>
            <w:tcW w:w="3539" w:type="dxa"/>
          </w:tcPr>
          <w:p w14:paraId="01C0BF47"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CAÍDA MASIVA</w:t>
            </w:r>
          </w:p>
        </w:tc>
        <w:tc>
          <w:tcPr>
            <w:tcW w:w="5423" w:type="dxa"/>
          </w:tcPr>
          <w:p w14:paraId="5A76C92E" w14:textId="77777777" w:rsidR="004054F1" w:rsidRPr="00F91574" w:rsidRDefault="00D57C0B" w:rsidP="00D57C0B">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56</w:t>
            </w:r>
          </w:p>
        </w:tc>
      </w:tr>
      <w:tr w:rsidR="00C54E5C" w:rsidRPr="005762F5" w14:paraId="08CC8AE6"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C9254C"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FUERA DE SERVICIO</w:t>
            </w:r>
          </w:p>
        </w:tc>
        <w:tc>
          <w:tcPr>
            <w:tcW w:w="5423" w:type="dxa"/>
          </w:tcPr>
          <w:p w14:paraId="32A89799"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1</w:t>
            </w:r>
            <w:r w:rsidR="0019369B" w:rsidRPr="00F91574">
              <w:rPr>
                <w:rFonts w:eastAsia="Aptos Narrow"/>
                <w:b/>
                <w:sz w:val="18"/>
                <w:szCs w:val="18"/>
                <w:highlight w:val="lightGray"/>
              </w:rPr>
              <w:t>607</w:t>
            </w:r>
          </w:p>
        </w:tc>
      </w:tr>
      <w:tr w:rsidR="00C54E5C" w:rsidRPr="005762F5" w14:paraId="447A680A"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9F94384"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w:t>
            </w:r>
          </w:p>
        </w:tc>
        <w:tc>
          <w:tcPr>
            <w:tcW w:w="5423" w:type="dxa"/>
          </w:tcPr>
          <w:p w14:paraId="5A9FEE00"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3</w:t>
            </w:r>
            <w:r w:rsidR="00D57C0B" w:rsidRPr="00F91574">
              <w:rPr>
                <w:rFonts w:eastAsia="Aptos Narrow"/>
                <w:b/>
                <w:sz w:val="18"/>
                <w:szCs w:val="18"/>
                <w:highlight w:val="lightGray"/>
              </w:rPr>
              <w:t>509</w:t>
            </w:r>
          </w:p>
        </w:tc>
      </w:tr>
      <w:tr w:rsidR="00C54E5C" w:rsidRPr="005762F5" w14:paraId="466EF44B"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6F63302"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 CON NOVEDAD</w:t>
            </w:r>
          </w:p>
        </w:tc>
        <w:tc>
          <w:tcPr>
            <w:tcW w:w="5423" w:type="dxa"/>
          </w:tcPr>
          <w:p w14:paraId="4E0F925E" w14:textId="77777777" w:rsidR="00C54E5C" w:rsidRPr="00F91574" w:rsidRDefault="00D57C0B"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652</w:t>
            </w:r>
          </w:p>
        </w:tc>
      </w:tr>
      <w:tr w:rsidR="00C54E5C" w:rsidRPr="005762F5" w14:paraId="5684F621" w14:textId="77777777" w:rsidTr="00EA6E7D">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14:paraId="299EBA6A" w14:textId="77777777" w:rsidR="00C54E5C" w:rsidRPr="005762F5" w:rsidRDefault="00C54E5C" w:rsidP="00C54E5C">
            <w:pPr>
              <w:jc w:val="center"/>
              <w:rPr>
                <w:rFonts w:eastAsia="Aptos Narrow"/>
                <w:color w:val="FFFFFF" w:themeColor="background1"/>
                <w:sz w:val="18"/>
                <w:szCs w:val="18"/>
              </w:rPr>
            </w:pPr>
            <w:r w:rsidRPr="005762F5">
              <w:rPr>
                <w:rFonts w:eastAsia="Aptos Narrow"/>
                <w:color w:val="FFFFFF" w:themeColor="background1"/>
                <w:sz w:val="18"/>
                <w:szCs w:val="18"/>
              </w:rPr>
              <w:t>TOTAL</w:t>
            </w:r>
          </w:p>
        </w:tc>
        <w:tc>
          <w:tcPr>
            <w:tcW w:w="5423" w:type="dxa"/>
            <w:shd w:val="clear" w:color="auto" w:fill="4472C4" w:themeFill="accent1"/>
          </w:tcPr>
          <w:p w14:paraId="49622DD4" w14:textId="77777777"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5762F5">
              <w:rPr>
                <w:rFonts w:eastAsia="Aptos Narrow"/>
                <w:b/>
                <w:color w:val="FFFFFF" w:themeColor="background1"/>
                <w:sz w:val="18"/>
                <w:szCs w:val="18"/>
              </w:rPr>
              <w:t>5824</w:t>
            </w:r>
          </w:p>
        </w:tc>
      </w:tr>
    </w:tbl>
    <w:p w14:paraId="45E34134" w14:textId="77777777" w:rsidR="66D0941E" w:rsidRPr="005762F5" w:rsidRDefault="00D77773" w:rsidP="3082FFE7">
      <w:pPr>
        <w:pStyle w:val="Descripcin"/>
        <w:jc w:val="center"/>
      </w:pPr>
      <w:bookmarkStart w:id="87" w:name="_Toc215128000"/>
      <w:r w:rsidRPr="005762F5">
        <w:t xml:space="preserve">Tabla </w:t>
      </w:r>
      <w:r w:rsidRPr="005762F5">
        <w:fldChar w:fldCharType="begin"/>
      </w:r>
      <w:r w:rsidRPr="005762F5">
        <w:instrText>SEQ Tabla \* ARABIC</w:instrText>
      </w:r>
      <w:r w:rsidRPr="005762F5">
        <w:fldChar w:fldCharType="separate"/>
      </w:r>
      <w:r w:rsidR="00F63AC2">
        <w:rPr>
          <w:noProof/>
        </w:rPr>
        <w:t>21</w:t>
      </w:r>
      <w:r w:rsidRPr="005762F5">
        <w:fldChar w:fldCharType="end"/>
      </w:r>
      <w:r w:rsidRPr="005762F5">
        <w:t xml:space="preserve">. </w:t>
      </w:r>
      <w:r w:rsidR="704F3EC2" w:rsidRPr="005762F5">
        <w:t>ESTADO DEL SISTEMA</w:t>
      </w:r>
      <w:bookmarkEnd w:id="87"/>
      <w:r w:rsidR="704F3EC2" w:rsidRPr="005762F5">
        <w:t xml:space="preserve"> </w:t>
      </w:r>
    </w:p>
    <w:p w14:paraId="3A495357" w14:textId="77777777" w:rsidR="00350B13" w:rsidRPr="005762F5" w:rsidRDefault="00350B13" w:rsidP="00350B13">
      <w:pPr>
        <w:pStyle w:val="Descripcin"/>
        <w:jc w:val="center"/>
      </w:pPr>
    </w:p>
    <w:p w14:paraId="2A0EF637" w14:textId="40B40DE1" w:rsidR="00125FEA" w:rsidRPr="00000066" w:rsidRDefault="00000066" w:rsidP="00182CB4">
      <w:pPr>
        <w:pStyle w:val="Descripcin"/>
        <w:jc w:val="center"/>
        <w:rPr>
          <w:rFonts w:ascii="Microsoft JhengHei" w:eastAsia="Microsoft JhengHei" w:hAnsi="Microsoft JhengHei" w:cs="Microsoft JhengHei"/>
          <w:lang w:val="es-MX" w:eastAsia="zh-CN"/>
        </w:rPr>
      </w:pPr>
      <w:r>
        <w:rPr>
          <w:rFonts w:ascii="Microsoft JhengHei" w:eastAsia="Microsoft JhengHei" w:hAnsi="Microsoft JhengHei" w:cs="Microsoft JhengHei"/>
          <w:lang w:val="es-MX" w:eastAsia="zh-CN"/>
        </w:rPr>
        <w:t>{{ image_27 }}</w:t>
      </w:r>
    </w:p>
    <w:p w14:paraId="1B086C02" w14:textId="77777777" w:rsidR="007D50F4" w:rsidRPr="005762F5" w:rsidRDefault="06B1CDDC" w:rsidP="35E55523">
      <w:pPr>
        <w:pStyle w:val="Descripcin"/>
        <w:jc w:val="center"/>
      </w:pPr>
      <w:bookmarkStart w:id="88" w:name="_Toc214535011"/>
      <w:r w:rsidRPr="005762F5">
        <w:t xml:space="preserve">Ilustración </w:t>
      </w:r>
      <w:r w:rsidR="004137C9" w:rsidRPr="005762F5">
        <w:fldChar w:fldCharType="begin"/>
      </w:r>
      <w:r w:rsidR="004137C9" w:rsidRPr="005762F5">
        <w:instrText>SEQ Ilustración \* ARABIC</w:instrText>
      </w:r>
      <w:r w:rsidR="004137C9" w:rsidRPr="005762F5">
        <w:fldChar w:fldCharType="separate"/>
      </w:r>
      <w:r w:rsidR="00F63AC2">
        <w:rPr>
          <w:noProof/>
        </w:rPr>
        <w:t>3</w:t>
      </w:r>
      <w:r w:rsidR="004137C9" w:rsidRPr="005762F5">
        <w:fldChar w:fldCharType="end"/>
      </w:r>
      <w:r w:rsidR="79CC9916" w:rsidRPr="005762F5">
        <w:t>. ESTADO DEL SISTEMA</w:t>
      </w:r>
      <w:bookmarkEnd w:id="88"/>
    </w:p>
    <w:p w14:paraId="621AE914" w14:textId="3C15DFF0" w:rsidR="003F3988" w:rsidRDefault="001F64E5" w:rsidP="358A2647">
      <w:pPr>
        <w:pStyle w:val="Textoindependiente"/>
        <w:jc w:val="both"/>
      </w:pPr>
      <w:r>
        <w:rPr>
          <w:rFonts w:ascii="Calibri" w:hAnsi="Calibri" w:cs="Calibri"/>
          <w:sz w:val="22"/>
          <w:szCs w:val="22"/>
        </w:rPr>
        <w:t xml:space="preserve">{{ </w:t>
      </w:r>
      <w:r w:rsidRPr="001F64E5">
        <w:t>section_27_1</w:t>
      </w:r>
      <w:r>
        <w:t>}}</w:t>
      </w:r>
    </w:p>
    <w:p w14:paraId="6C125F92" w14:textId="77777777" w:rsidR="001F64E5" w:rsidRPr="001F64E5" w:rsidRDefault="001F64E5" w:rsidP="358A2647">
      <w:pPr>
        <w:pStyle w:val="Textoindependiente"/>
        <w:jc w:val="both"/>
      </w:pPr>
    </w:p>
    <w:p w14:paraId="6C1CB9DB" w14:textId="6502E3A7" w:rsidR="001F64E5" w:rsidRDefault="001F64E5" w:rsidP="001F64E5">
      <w:pPr>
        <w:pStyle w:val="Textoindependiente"/>
        <w:jc w:val="both"/>
      </w:pPr>
      <w:r>
        <w:rPr>
          <w:rFonts w:ascii="Calibri" w:hAnsi="Calibri" w:cs="Calibri"/>
          <w:sz w:val="22"/>
          <w:szCs w:val="22"/>
        </w:rPr>
        <w:t xml:space="preserve">{{ </w:t>
      </w:r>
      <w:r w:rsidRPr="001F64E5">
        <w:t>section_27_</w:t>
      </w:r>
      <w:r>
        <w:t>2}}</w:t>
      </w:r>
    </w:p>
    <w:p w14:paraId="0895C7CF" w14:textId="77777777" w:rsidR="00463F58" w:rsidRPr="005762F5" w:rsidRDefault="00463F58" w:rsidP="358A264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00F36396" w:rsidRPr="005762F5" w14:paraId="4FF828DB" w14:textId="77777777" w:rsidTr="00EA6E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51F03AC" w14:textId="77777777" w:rsidR="00F36396" w:rsidRPr="005762F5" w:rsidRDefault="00F36396" w:rsidP="002059D9">
            <w:pPr>
              <w:jc w:val="center"/>
              <w:rPr>
                <w:rFonts w:eastAsia="Times New Roman"/>
                <w:sz w:val="18"/>
                <w:szCs w:val="18"/>
              </w:rPr>
            </w:pPr>
            <w:r w:rsidRPr="005762F5">
              <w:rPr>
                <w:rFonts w:eastAsia="Times New Roman"/>
                <w:sz w:val="18"/>
                <w:szCs w:val="18"/>
              </w:rPr>
              <w:t>RESPONSABLE</w:t>
            </w:r>
          </w:p>
        </w:tc>
        <w:tc>
          <w:tcPr>
            <w:tcW w:w="2709" w:type="pct"/>
            <w:noWrap/>
            <w:hideMark/>
          </w:tcPr>
          <w:p w14:paraId="41DCD585" w14:textId="77777777" w:rsidR="00F36396" w:rsidRPr="005762F5" w:rsidRDefault="00F36396"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CANTIDAD</w:t>
            </w:r>
          </w:p>
        </w:tc>
      </w:tr>
      <w:tr w:rsidR="0083668A" w:rsidRPr="005762F5" w14:paraId="04F408A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E4435B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 xml:space="preserve">PTE </w:t>
            </w:r>
            <w:r w:rsidR="00EA6E7D" w:rsidRPr="005762F5">
              <w:rPr>
                <w:rFonts w:eastAsia="Times New Roman"/>
                <w:b w:val="0"/>
                <w:bCs w:val="0"/>
                <w:color w:val="000000"/>
                <w:sz w:val="18"/>
                <w:szCs w:val="18"/>
              </w:rPr>
              <w:t>APROBACIÓN</w:t>
            </w:r>
            <w:r w:rsidRPr="005762F5">
              <w:rPr>
                <w:rFonts w:eastAsia="Times New Roman"/>
                <w:b w:val="0"/>
                <w:color w:val="000000"/>
                <w:sz w:val="18"/>
                <w:szCs w:val="18"/>
              </w:rPr>
              <w:t> USO DE BOLSA</w:t>
            </w:r>
          </w:p>
        </w:tc>
        <w:tc>
          <w:tcPr>
            <w:tcW w:w="2709" w:type="pct"/>
            <w:noWrap/>
            <w:hideMark/>
          </w:tcPr>
          <w:p w14:paraId="19CDBDB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609</w:t>
            </w:r>
          </w:p>
        </w:tc>
      </w:tr>
      <w:tr w:rsidR="0083668A" w:rsidRPr="005762F5" w14:paraId="7540DCBC"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0FC82C0"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CONECTIVIDAD</w:t>
            </w:r>
          </w:p>
        </w:tc>
        <w:tc>
          <w:tcPr>
            <w:tcW w:w="2709" w:type="pct"/>
            <w:noWrap/>
            <w:hideMark/>
          </w:tcPr>
          <w:p w14:paraId="1230CD4E"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591</w:t>
            </w:r>
          </w:p>
        </w:tc>
      </w:tr>
      <w:tr w:rsidR="0083668A" w:rsidRPr="005762F5" w14:paraId="091A9B5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461095D"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MANTENIMIENTO</w:t>
            </w:r>
          </w:p>
        </w:tc>
        <w:tc>
          <w:tcPr>
            <w:tcW w:w="2709" w:type="pct"/>
            <w:noWrap/>
            <w:hideMark/>
          </w:tcPr>
          <w:p w14:paraId="29B1125F"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174</w:t>
            </w:r>
          </w:p>
        </w:tc>
      </w:tr>
      <w:tr w:rsidR="0083668A" w:rsidRPr="005762F5" w14:paraId="562DAF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CC5D70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SINIESTRO</w:t>
            </w:r>
          </w:p>
        </w:tc>
        <w:tc>
          <w:tcPr>
            <w:tcW w:w="2709" w:type="pct"/>
            <w:noWrap/>
            <w:hideMark/>
          </w:tcPr>
          <w:p w14:paraId="2CD72EDD"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107</w:t>
            </w:r>
          </w:p>
        </w:tc>
      </w:tr>
      <w:tr w:rsidR="0083668A" w:rsidRPr="005762F5" w14:paraId="020986B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31BD1074"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ENERGIZACIÓN</w:t>
            </w:r>
          </w:p>
        </w:tc>
        <w:tc>
          <w:tcPr>
            <w:tcW w:w="2709" w:type="pct"/>
            <w:noWrap/>
            <w:hideMark/>
          </w:tcPr>
          <w:p w14:paraId="3D2CFD9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57</w:t>
            </w:r>
          </w:p>
        </w:tc>
      </w:tr>
      <w:tr w:rsidR="0083668A" w:rsidRPr="005762F5" w14:paraId="3E2BA3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4280D8F1"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OBRAS</w:t>
            </w:r>
          </w:p>
        </w:tc>
        <w:tc>
          <w:tcPr>
            <w:tcW w:w="2709" w:type="pct"/>
            <w:noWrap/>
            <w:hideMark/>
          </w:tcPr>
          <w:p w14:paraId="640F6892"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52</w:t>
            </w:r>
          </w:p>
        </w:tc>
      </w:tr>
      <w:tr w:rsidR="0083668A" w:rsidRPr="005762F5" w14:paraId="1E971B03"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B36AAA3"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PUNTO DESMONTADO</w:t>
            </w:r>
          </w:p>
        </w:tc>
        <w:tc>
          <w:tcPr>
            <w:tcW w:w="2709" w:type="pct"/>
            <w:noWrap/>
            <w:hideMark/>
          </w:tcPr>
          <w:p w14:paraId="6B3D028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r>
      <w:tr w:rsidR="0083668A" w:rsidRPr="005762F5" w14:paraId="622A8DEA"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5F40275" w14:textId="77777777" w:rsidR="0083668A" w:rsidRPr="005762F5" w:rsidRDefault="0083668A" w:rsidP="0083668A">
            <w:pPr>
              <w:jc w:val="center"/>
              <w:rPr>
                <w:rFonts w:eastAsia="Times New Roman"/>
                <w:b w:val="0"/>
                <w:color w:val="000000"/>
                <w:sz w:val="18"/>
                <w:szCs w:val="18"/>
              </w:rPr>
            </w:pPr>
            <w:bookmarkStart w:id="89" w:name="TABLAS!H28"/>
            <w:r w:rsidRPr="005762F5">
              <w:rPr>
                <w:rFonts w:eastAsia="Times New Roman"/>
                <w:b w:val="0"/>
                <w:color w:val="000000"/>
                <w:sz w:val="18"/>
                <w:szCs w:val="18"/>
              </w:rPr>
              <w:t>ENEL</w:t>
            </w:r>
            <w:bookmarkEnd w:id="89"/>
          </w:p>
        </w:tc>
        <w:tc>
          <w:tcPr>
            <w:tcW w:w="2709" w:type="pct"/>
            <w:noWrap/>
            <w:hideMark/>
          </w:tcPr>
          <w:p w14:paraId="1D0EF71B"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w:t>
            </w:r>
          </w:p>
        </w:tc>
      </w:tr>
      <w:tr w:rsidR="003632F8" w:rsidRPr="005762F5" w14:paraId="06CFBC28"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15933250" w14:textId="77777777" w:rsidR="003632F8" w:rsidRPr="005762F5" w:rsidRDefault="003632F8" w:rsidP="002059D9">
            <w:pPr>
              <w:jc w:val="center"/>
              <w:rPr>
                <w:rFonts w:eastAsia="Times New Roman"/>
                <w:color w:val="000000"/>
                <w:sz w:val="18"/>
                <w:szCs w:val="18"/>
              </w:rPr>
            </w:pPr>
            <w:r w:rsidRPr="005762F5">
              <w:rPr>
                <w:rFonts w:eastAsia="Times New Roman"/>
                <w:color w:val="000000"/>
                <w:sz w:val="18"/>
                <w:szCs w:val="18"/>
              </w:rPr>
              <w:t>TOTAL</w:t>
            </w:r>
          </w:p>
        </w:tc>
        <w:tc>
          <w:tcPr>
            <w:tcW w:w="2709" w:type="pct"/>
            <w:noWrap/>
            <w:hideMark/>
          </w:tcPr>
          <w:p w14:paraId="4AFDD48B" w14:textId="77777777" w:rsidR="003632F8" w:rsidRPr="005762F5" w:rsidRDefault="003632F8" w:rsidP="002059D9">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b/>
                <w:color w:val="000000"/>
                <w:sz w:val="18"/>
                <w:szCs w:val="18"/>
              </w:rPr>
              <w:t>160</w:t>
            </w:r>
            <w:r w:rsidR="0083668A" w:rsidRPr="005762F5">
              <w:rPr>
                <w:b/>
                <w:color w:val="000000"/>
                <w:sz w:val="18"/>
                <w:szCs w:val="18"/>
              </w:rPr>
              <w:t>7</w:t>
            </w:r>
          </w:p>
        </w:tc>
      </w:tr>
    </w:tbl>
    <w:p w14:paraId="6A71EDF8" w14:textId="77777777" w:rsidR="006B4C32" w:rsidRPr="005762F5" w:rsidRDefault="006B4C32" w:rsidP="006467ED">
      <w:pPr>
        <w:pStyle w:val="Descripcin"/>
        <w:keepNext/>
        <w:jc w:val="center"/>
      </w:pPr>
      <w:bookmarkStart w:id="90" w:name="_Toc215128001"/>
      <w:r w:rsidRPr="005762F5">
        <w:t xml:space="preserve">Tabla </w:t>
      </w:r>
      <w:r w:rsidRPr="005762F5">
        <w:fldChar w:fldCharType="begin"/>
      </w:r>
      <w:r w:rsidRPr="005762F5">
        <w:instrText>SEQ Tabla \* ARABIC</w:instrText>
      </w:r>
      <w:r w:rsidRPr="005762F5">
        <w:fldChar w:fldCharType="separate"/>
      </w:r>
      <w:r w:rsidR="00F63AC2">
        <w:rPr>
          <w:noProof/>
        </w:rPr>
        <w:t>22</w:t>
      </w:r>
      <w:r w:rsidRPr="005762F5">
        <w:fldChar w:fldCharType="end"/>
      </w:r>
      <w:r w:rsidRPr="005762F5">
        <w:t xml:space="preserve"> FUERA DE SERVICIO CON </w:t>
      </w:r>
      <w:r w:rsidR="00463F58" w:rsidRPr="005762F5">
        <w:t>RESPONSABLE</w:t>
      </w:r>
      <w:bookmarkEnd w:id="90"/>
    </w:p>
    <w:p w14:paraId="3AE46A04" w14:textId="61A666F0" w:rsidR="001F64E5" w:rsidRDefault="001F64E5" w:rsidP="001F64E5">
      <w:pPr>
        <w:pStyle w:val="Textoindependiente"/>
        <w:jc w:val="both"/>
      </w:pPr>
      <w:r>
        <w:rPr>
          <w:rFonts w:ascii="Calibri" w:hAnsi="Calibri" w:cs="Calibri"/>
          <w:sz w:val="22"/>
          <w:szCs w:val="22"/>
        </w:rPr>
        <w:t xml:space="preserve">{{ </w:t>
      </w:r>
      <w:r w:rsidRPr="001F64E5">
        <w:t>section_27_</w:t>
      </w:r>
      <w:r>
        <w:t>3}}</w:t>
      </w:r>
    </w:p>
    <w:p w14:paraId="707DF1D7" w14:textId="77777777" w:rsidR="005B55FD" w:rsidRPr="005762F5" w:rsidRDefault="005B55FD" w:rsidP="00D04F7E"/>
    <w:tbl>
      <w:tblPr>
        <w:tblStyle w:val="Tabladelista4-nfasis1"/>
        <w:tblW w:w="8637" w:type="dxa"/>
        <w:tblLook w:val="04A0" w:firstRow="1" w:lastRow="0" w:firstColumn="1" w:lastColumn="0" w:noHBand="0" w:noVBand="1"/>
      </w:tblPr>
      <w:tblGrid>
        <w:gridCol w:w="1980"/>
        <w:gridCol w:w="1036"/>
        <w:gridCol w:w="1407"/>
        <w:gridCol w:w="1406"/>
        <w:gridCol w:w="1826"/>
        <w:gridCol w:w="982"/>
      </w:tblGrid>
      <w:tr w:rsidR="00DF1DDB" w:rsidRPr="005762F5" w14:paraId="4B3E23BA" w14:textId="77777777" w:rsidTr="00D04F7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B3B640" w14:textId="77777777" w:rsidR="00DF1DDB" w:rsidRPr="005762F5" w:rsidRDefault="00DF1DDB" w:rsidP="002059D9">
            <w:pPr>
              <w:jc w:val="center"/>
              <w:rPr>
                <w:rFonts w:eastAsia="Times New Roman"/>
                <w:sz w:val="18"/>
                <w:szCs w:val="18"/>
              </w:rPr>
            </w:pPr>
            <w:r w:rsidRPr="005762F5">
              <w:rPr>
                <w:sz w:val="18"/>
                <w:szCs w:val="18"/>
              </w:rPr>
              <w:t>SUBSISTEMAS</w:t>
            </w:r>
          </w:p>
        </w:tc>
        <w:tc>
          <w:tcPr>
            <w:tcW w:w="1036" w:type="dxa"/>
            <w:noWrap/>
            <w:vAlign w:val="center"/>
            <w:hideMark/>
          </w:tcPr>
          <w:p w14:paraId="4B637384" w14:textId="77777777" w:rsidR="00DF1DDB" w:rsidRPr="005762F5" w:rsidRDefault="00DB0CA7"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CAÍDA</w:t>
            </w:r>
            <w:r w:rsidR="00DF1DDB" w:rsidRPr="005762F5">
              <w:rPr>
                <w:sz w:val="18"/>
                <w:szCs w:val="18"/>
              </w:rPr>
              <w:t xml:space="preserve"> MASIVA</w:t>
            </w:r>
          </w:p>
        </w:tc>
        <w:tc>
          <w:tcPr>
            <w:tcW w:w="1407" w:type="dxa"/>
            <w:noWrap/>
            <w:vAlign w:val="center"/>
            <w:hideMark/>
          </w:tcPr>
          <w:p w14:paraId="4153669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FUERA DE SERVICIO</w:t>
            </w:r>
          </w:p>
        </w:tc>
        <w:tc>
          <w:tcPr>
            <w:tcW w:w="1406" w:type="dxa"/>
            <w:noWrap/>
            <w:vAlign w:val="center"/>
            <w:hideMark/>
          </w:tcPr>
          <w:p w14:paraId="3794A92B"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w:t>
            </w:r>
          </w:p>
        </w:tc>
        <w:tc>
          <w:tcPr>
            <w:tcW w:w="1826" w:type="dxa"/>
            <w:noWrap/>
            <w:vAlign w:val="center"/>
            <w:hideMark/>
          </w:tcPr>
          <w:p w14:paraId="5D2AB46E"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 CON NOVEDAD</w:t>
            </w:r>
          </w:p>
        </w:tc>
        <w:tc>
          <w:tcPr>
            <w:tcW w:w="982" w:type="dxa"/>
            <w:noWrap/>
            <w:vAlign w:val="center"/>
            <w:hideMark/>
          </w:tcPr>
          <w:p w14:paraId="4A58C9A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TOTAL</w:t>
            </w:r>
          </w:p>
        </w:tc>
      </w:tr>
      <w:tr w:rsidR="00205657" w:rsidRPr="005762F5" w14:paraId="24CFE3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ED78A7" w14:textId="77777777" w:rsidR="00205657" w:rsidRPr="005762F5" w:rsidRDefault="00205657" w:rsidP="00205657">
            <w:pPr>
              <w:jc w:val="center"/>
              <w:rPr>
                <w:rFonts w:eastAsia="Times New Roman"/>
                <w:color w:val="000000"/>
                <w:sz w:val="18"/>
                <w:szCs w:val="18"/>
              </w:rPr>
            </w:pPr>
            <w:r w:rsidRPr="005762F5">
              <w:rPr>
                <w:color w:val="000000"/>
                <w:sz w:val="18"/>
                <w:szCs w:val="18"/>
              </w:rPr>
              <w:t>ESTACIONES DE POLICÍA</w:t>
            </w:r>
          </w:p>
        </w:tc>
        <w:tc>
          <w:tcPr>
            <w:tcW w:w="1036" w:type="dxa"/>
            <w:noWrap/>
            <w:vAlign w:val="center"/>
            <w:hideMark/>
          </w:tcPr>
          <w:p w14:paraId="163A6F98"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AD7D44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1406" w:type="dxa"/>
            <w:noWrap/>
            <w:vAlign w:val="center"/>
            <w:hideMark/>
          </w:tcPr>
          <w:p w14:paraId="24F7EBF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233</w:t>
            </w:r>
          </w:p>
        </w:tc>
        <w:tc>
          <w:tcPr>
            <w:tcW w:w="1826" w:type="dxa"/>
            <w:noWrap/>
            <w:vAlign w:val="center"/>
            <w:hideMark/>
          </w:tcPr>
          <w:p w14:paraId="5623DE0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24</w:t>
            </w:r>
          </w:p>
        </w:tc>
        <w:tc>
          <w:tcPr>
            <w:tcW w:w="982" w:type="dxa"/>
            <w:noWrap/>
            <w:vAlign w:val="center"/>
            <w:hideMark/>
          </w:tcPr>
          <w:p w14:paraId="3908E1E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302</w:t>
            </w:r>
          </w:p>
        </w:tc>
      </w:tr>
      <w:tr w:rsidR="00205657" w:rsidRPr="005762F5" w14:paraId="060298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6571A8F"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350</w:t>
            </w:r>
          </w:p>
        </w:tc>
        <w:tc>
          <w:tcPr>
            <w:tcW w:w="1036" w:type="dxa"/>
            <w:noWrap/>
            <w:vAlign w:val="center"/>
            <w:hideMark/>
          </w:tcPr>
          <w:p w14:paraId="66A2CC3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w:t>
            </w:r>
          </w:p>
        </w:tc>
        <w:tc>
          <w:tcPr>
            <w:tcW w:w="1407" w:type="dxa"/>
            <w:noWrap/>
            <w:vAlign w:val="center"/>
            <w:hideMark/>
          </w:tcPr>
          <w:p w14:paraId="0E816C3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120</w:t>
            </w:r>
          </w:p>
        </w:tc>
        <w:tc>
          <w:tcPr>
            <w:tcW w:w="1406" w:type="dxa"/>
            <w:noWrap/>
            <w:vAlign w:val="center"/>
            <w:hideMark/>
          </w:tcPr>
          <w:p w14:paraId="16224F95"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251</w:t>
            </w:r>
          </w:p>
        </w:tc>
        <w:tc>
          <w:tcPr>
            <w:tcW w:w="1826" w:type="dxa"/>
            <w:noWrap/>
            <w:vAlign w:val="center"/>
            <w:hideMark/>
          </w:tcPr>
          <w:p w14:paraId="3D53BE6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58</w:t>
            </w:r>
          </w:p>
        </w:tc>
        <w:tc>
          <w:tcPr>
            <w:tcW w:w="982" w:type="dxa"/>
            <w:noWrap/>
            <w:vAlign w:val="center"/>
            <w:hideMark/>
          </w:tcPr>
          <w:p w14:paraId="50BD3762"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433</w:t>
            </w:r>
          </w:p>
        </w:tc>
      </w:tr>
      <w:tr w:rsidR="00205657" w:rsidRPr="005762F5" w14:paraId="777F369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C8DF2F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732</w:t>
            </w:r>
          </w:p>
        </w:tc>
        <w:tc>
          <w:tcPr>
            <w:tcW w:w="1036" w:type="dxa"/>
            <w:noWrap/>
            <w:vAlign w:val="center"/>
            <w:hideMark/>
          </w:tcPr>
          <w:p w14:paraId="5CAEEC0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w:t>
            </w:r>
          </w:p>
        </w:tc>
        <w:tc>
          <w:tcPr>
            <w:tcW w:w="1407" w:type="dxa"/>
            <w:noWrap/>
            <w:vAlign w:val="center"/>
            <w:hideMark/>
          </w:tcPr>
          <w:p w14:paraId="3DA2DEB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373</w:t>
            </w:r>
          </w:p>
        </w:tc>
        <w:tc>
          <w:tcPr>
            <w:tcW w:w="1406" w:type="dxa"/>
            <w:noWrap/>
            <w:vAlign w:val="center"/>
            <w:hideMark/>
          </w:tcPr>
          <w:p w14:paraId="2C4779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1011</w:t>
            </w:r>
          </w:p>
        </w:tc>
        <w:tc>
          <w:tcPr>
            <w:tcW w:w="1826" w:type="dxa"/>
            <w:noWrap/>
            <w:vAlign w:val="center"/>
            <w:hideMark/>
          </w:tcPr>
          <w:p w14:paraId="4D03C43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250</w:t>
            </w:r>
          </w:p>
        </w:tc>
        <w:tc>
          <w:tcPr>
            <w:tcW w:w="982" w:type="dxa"/>
            <w:noWrap/>
            <w:vAlign w:val="center"/>
            <w:hideMark/>
          </w:tcPr>
          <w:p w14:paraId="248AAF9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1641</w:t>
            </w:r>
          </w:p>
        </w:tc>
      </w:tr>
      <w:tr w:rsidR="00205657" w:rsidRPr="005762F5" w14:paraId="4F050B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65EB0B9"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ALCALDÍA</w:t>
            </w:r>
          </w:p>
        </w:tc>
        <w:tc>
          <w:tcPr>
            <w:tcW w:w="1036" w:type="dxa"/>
            <w:noWrap/>
            <w:vAlign w:val="center"/>
            <w:hideMark/>
          </w:tcPr>
          <w:p w14:paraId="59AE8FEF"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42</w:t>
            </w:r>
          </w:p>
        </w:tc>
        <w:tc>
          <w:tcPr>
            <w:tcW w:w="1407" w:type="dxa"/>
            <w:noWrap/>
            <w:vAlign w:val="center"/>
            <w:hideMark/>
          </w:tcPr>
          <w:p w14:paraId="18D49EC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407</w:t>
            </w:r>
          </w:p>
        </w:tc>
        <w:tc>
          <w:tcPr>
            <w:tcW w:w="1406" w:type="dxa"/>
            <w:noWrap/>
            <w:vAlign w:val="center"/>
            <w:hideMark/>
          </w:tcPr>
          <w:p w14:paraId="2FDC727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1047</w:t>
            </w:r>
          </w:p>
        </w:tc>
        <w:tc>
          <w:tcPr>
            <w:tcW w:w="1826" w:type="dxa"/>
            <w:noWrap/>
            <w:vAlign w:val="center"/>
            <w:hideMark/>
          </w:tcPr>
          <w:p w14:paraId="37210DB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178</w:t>
            </w:r>
          </w:p>
        </w:tc>
        <w:tc>
          <w:tcPr>
            <w:tcW w:w="982" w:type="dxa"/>
            <w:noWrap/>
            <w:vAlign w:val="center"/>
            <w:hideMark/>
          </w:tcPr>
          <w:p w14:paraId="0A17D2F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1674</w:t>
            </w:r>
          </w:p>
        </w:tc>
      </w:tr>
      <w:tr w:rsidR="00205657" w:rsidRPr="005762F5" w14:paraId="52D0D8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F84AEFD"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CAI</w:t>
            </w:r>
          </w:p>
        </w:tc>
        <w:tc>
          <w:tcPr>
            <w:tcW w:w="1036" w:type="dxa"/>
            <w:noWrap/>
            <w:vAlign w:val="center"/>
            <w:hideMark/>
          </w:tcPr>
          <w:p w14:paraId="7039D02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4F3B43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138</w:t>
            </w:r>
          </w:p>
        </w:tc>
        <w:tc>
          <w:tcPr>
            <w:tcW w:w="1406" w:type="dxa"/>
            <w:noWrap/>
            <w:vAlign w:val="center"/>
            <w:hideMark/>
          </w:tcPr>
          <w:p w14:paraId="4454D36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360</w:t>
            </w:r>
          </w:p>
        </w:tc>
        <w:tc>
          <w:tcPr>
            <w:tcW w:w="1826" w:type="dxa"/>
            <w:noWrap/>
            <w:vAlign w:val="center"/>
            <w:hideMark/>
          </w:tcPr>
          <w:p w14:paraId="053E1BC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3ABBD46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510</w:t>
            </w:r>
          </w:p>
        </w:tc>
      </w:tr>
      <w:tr w:rsidR="00205657" w:rsidRPr="005762F5" w14:paraId="02280A8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118FDD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COLEGIOS</w:t>
            </w:r>
          </w:p>
        </w:tc>
        <w:tc>
          <w:tcPr>
            <w:tcW w:w="1036" w:type="dxa"/>
            <w:noWrap/>
            <w:vAlign w:val="center"/>
            <w:hideMark/>
          </w:tcPr>
          <w:p w14:paraId="26CF201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30FA77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162</w:t>
            </w:r>
          </w:p>
        </w:tc>
        <w:tc>
          <w:tcPr>
            <w:tcW w:w="1406" w:type="dxa"/>
            <w:noWrap/>
            <w:vAlign w:val="center"/>
            <w:hideMark/>
          </w:tcPr>
          <w:p w14:paraId="3A9768A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1826" w:type="dxa"/>
            <w:noWrap/>
            <w:vAlign w:val="center"/>
            <w:hideMark/>
          </w:tcPr>
          <w:p w14:paraId="5D9696F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w:t>
            </w:r>
          </w:p>
        </w:tc>
        <w:tc>
          <w:tcPr>
            <w:tcW w:w="982" w:type="dxa"/>
            <w:noWrap/>
            <w:vAlign w:val="center"/>
            <w:hideMark/>
          </w:tcPr>
          <w:p w14:paraId="752AB32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235</w:t>
            </w:r>
          </w:p>
        </w:tc>
      </w:tr>
      <w:tr w:rsidR="00205657" w:rsidRPr="005762F5" w14:paraId="7B26553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528C6C4"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CTP</w:t>
            </w:r>
          </w:p>
        </w:tc>
        <w:tc>
          <w:tcPr>
            <w:tcW w:w="1036" w:type="dxa"/>
            <w:noWrap/>
            <w:vAlign w:val="center"/>
            <w:hideMark/>
          </w:tcPr>
          <w:p w14:paraId="185E325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0BEC62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11</w:t>
            </w:r>
          </w:p>
        </w:tc>
        <w:tc>
          <w:tcPr>
            <w:tcW w:w="1406" w:type="dxa"/>
            <w:noWrap/>
            <w:vAlign w:val="center"/>
            <w:hideMark/>
          </w:tcPr>
          <w:p w14:paraId="61C4414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93</w:t>
            </w:r>
          </w:p>
        </w:tc>
        <w:tc>
          <w:tcPr>
            <w:tcW w:w="1826" w:type="dxa"/>
            <w:noWrap/>
            <w:vAlign w:val="center"/>
            <w:hideMark/>
          </w:tcPr>
          <w:p w14:paraId="4109E1F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332DB28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104</w:t>
            </w:r>
          </w:p>
        </w:tc>
      </w:tr>
      <w:tr w:rsidR="00205657" w:rsidRPr="005762F5" w14:paraId="1FAF26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A0AC20"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ESU-C4</w:t>
            </w:r>
          </w:p>
        </w:tc>
        <w:tc>
          <w:tcPr>
            <w:tcW w:w="1036" w:type="dxa"/>
            <w:noWrap/>
            <w:vAlign w:val="center"/>
            <w:hideMark/>
          </w:tcPr>
          <w:p w14:paraId="16F80C7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w:t>
            </w:r>
          </w:p>
        </w:tc>
        <w:tc>
          <w:tcPr>
            <w:tcW w:w="1407" w:type="dxa"/>
            <w:noWrap/>
            <w:vAlign w:val="center"/>
            <w:hideMark/>
          </w:tcPr>
          <w:p w14:paraId="4503C81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134</w:t>
            </w:r>
          </w:p>
        </w:tc>
        <w:tc>
          <w:tcPr>
            <w:tcW w:w="1406" w:type="dxa"/>
            <w:noWrap/>
            <w:vAlign w:val="center"/>
            <w:hideMark/>
          </w:tcPr>
          <w:p w14:paraId="3D20DCE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158</w:t>
            </w:r>
          </w:p>
        </w:tc>
        <w:tc>
          <w:tcPr>
            <w:tcW w:w="1826" w:type="dxa"/>
            <w:noWrap/>
            <w:vAlign w:val="center"/>
            <w:hideMark/>
          </w:tcPr>
          <w:p w14:paraId="30C822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982" w:type="dxa"/>
            <w:noWrap/>
            <w:vAlign w:val="center"/>
            <w:hideMark/>
          </w:tcPr>
          <w:p w14:paraId="08D2F28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325</w:t>
            </w:r>
          </w:p>
        </w:tc>
      </w:tr>
      <w:tr w:rsidR="00205657" w:rsidRPr="005762F5" w14:paraId="1F841EA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5FD19F" w14:textId="77777777" w:rsidR="00205657" w:rsidRPr="005762F5" w:rsidRDefault="00205657" w:rsidP="00205657">
            <w:pPr>
              <w:jc w:val="center"/>
              <w:rPr>
                <w:rFonts w:eastAsia="Times New Roman"/>
                <w:color w:val="000000"/>
                <w:sz w:val="18"/>
                <w:szCs w:val="18"/>
              </w:rPr>
            </w:pPr>
            <w:r w:rsidRPr="005762F5">
              <w:rPr>
                <w:color w:val="000000"/>
                <w:sz w:val="18"/>
                <w:szCs w:val="18"/>
              </w:rPr>
              <w:lastRenderedPageBreak/>
              <w:t>PROYECTO ESU-ESTADIO</w:t>
            </w:r>
          </w:p>
        </w:tc>
        <w:tc>
          <w:tcPr>
            <w:tcW w:w="1036" w:type="dxa"/>
            <w:noWrap/>
            <w:vAlign w:val="center"/>
            <w:hideMark/>
          </w:tcPr>
          <w:p w14:paraId="7FF982B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2217E0E0"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w:t>
            </w:r>
          </w:p>
        </w:tc>
        <w:tc>
          <w:tcPr>
            <w:tcW w:w="1406" w:type="dxa"/>
            <w:noWrap/>
            <w:vAlign w:val="center"/>
            <w:hideMark/>
          </w:tcPr>
          <w:p w14:paraId="091AAEB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56</w:t>
            </w:r>
          </w:p>
        </w:tc>
        <w:tc>
          <w:tcPr>
            <w:tcW w:w="1826" w:type="dxa"/>
            <w:noWrap/>
            <w:vAlign w:val="center"/>
            <w:hideMark/>
          </w:tcPr>
          <w:p w14:paraId="5FAE7FC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4469879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58</w:t>
            </w:r>
          </w:p>
        </w:tc>
      </w:tr>
      <w:tr w:rsidR="00205657" w:rsidRPr="005762F5" w14:paraId="50F5BB1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97A762"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FVS</w:t>
            </w:r>
          </w:p>
        </w:tc>
        <w:tc>
          <w:tcPr>
            <w:tcW w:w="1036" w:type="dxa"/>
            <w:noWrap/>
            <w:vAlign w:val="center"/>
            <w:hideMark/>
          </w:tcPr>
          <w:p w14:paraId="16FD2A7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095355E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139</w:t>
            </w:r>
          </w:p>
        </w:tc>
        <w:tc>
          <w:tcPr>
            <w:tcW w:w="1406" w:type="dxa"/>
            <w:noWrap/>
            <w:vAlign w:val="center"/>
            <w:hideMark/>
          </w:tcPr>
          <w:p w14:paraId="5D142323"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194</w:t>
            </w:r>
          </w:p>
        </w:tc>
        <w:tc>
          <w:tcPr>
            <w:tcW w:w="1826" w:type="dxa"/>
            <w:noWrap/>
            <w:vAlign w:val="center"/>
            <w:hideMark/>
          </w:tcPr>
          <w:p w14:paraId="6894DED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982" w:type="dxa"/>
            <w:noWrap/>
            <w:vAlign w:val="center"/>
            <w:hideMark/>
          </w:tcPr>
          <w:p w14:paraId="3235B1E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378</w:t>
            </w:r>
          </w:p>
        </w:tc>
      </w:tr>
      <w:tr w:rsidR="00205657" w:rsidRPr="005762F5" w14:paraId="6765C5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E1622BC"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TRANSMILENIO</w:t>
            </w:r>
          </w:p>
        </w:tc>
        <w:tc>
          <w:tcPr>
            <w:tcW w:w="1036" w:type="dxa"/>
            <w:noWrap/>
            <w:vAlign w:val="center"/>
            <w:hideMark/>
          </w:tcPr>
          <w:p w14:paraId="323F82E7"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98DB47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406" w:type="dxa"/>
            <w:noWrap/>
            <w:vAlign w:val="center"/>
            <w:hideMark/>
          </w:tcPr>
          <w:p w14:paraId="5C50AC7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826" w:type="dxa"/>
            <w:noWrap/>
            <w:vAlign w:val="center"/>
            <w:hideMark/>
          </w:tcPr>
          <w:p w14:paraId="1DF63C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0A728BB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w:t>
            </w:r>
          </w:p>
        </w:tc>
      </w:tr>
      <w:tr w:rsidR="00205657" w:rsidRPr="005762F5" w14:paraId="3E1CF9A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51663D" w14:textId="77777777" w:rsidR="00205657" w:rsidRPr="005762F5" w:rsidRDefault="00205657" w:rsidP="00205657">
            <w:pPr>
              <w:jc w:val="center"/>
              <w:rPr>
                <w:rFonts w:eastAsia="Times New Roman"/>
                <w:color w:val="000000"/>
                <w:sz w:val="18"/>
                <w:szCs w:val="18"/>
              </w:rPr>
            </w:pPr>
            <w:r w:rsidRPr="005762F5">
              <w:rPr>
                <w:color w:val="000000"/>
                <w:sz w:val="18"/>
                <w:szCs w:val="18"/>
              </w:rPr>
              <w:t>TOTAL</w:t>
            </w:r>
          </w:p>
        </w:tc>
        <w:tc>
          <w:tcPr>
            <w:tcW w:w="1036" w:type="dxa"/>
            <w:noWrap/>
            <w:vAlign w:val="center"/>
            <w:hideMark/>
          </w:tcPr>
          <w:p w14:paraId="3BCC09C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56</w:t>
            </w:r>
          </w:p>
        </w:tc>
        <w:tc>
          <w:tcPr>
            <w:tcW w:w="1407" w:type="dxa"/>
            <w:noWrap/>
            <w:vAlign w:val="center"/>
            <w:hideMark/>
          </w:tcPr>
          <w:p w14:paraId="1D9EF18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1607</w:t>
            </w:r>
          </w:p>
        </w:tc>
        <w:tc>
          <w:tcPr>
            <w:tcW w:w="1406" w:type="dxa"/>
            <w:noWrap/>
            <w:vAlign w:val="center"/>
            <w:hideMark/>
          </w:tcPr>
          <w:p w14:paraId="75A590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3509</w:t>
            </w:r>
          </w:p>
        </w:tc>
        <w:tc>
          <w:tcPr>
            <w:tcW w:w="1826" w:type="dxa"/>
            <w:noWrap/>
            <w:vAlign w:val="center"/>
            <w:hideMark/>
          </w:tcPr>
          <w:p w14:paraId="6B981184"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652</w:t>
            </w:r>
          </w:p>
        </w:tc>
        <w:tc>
          <w:tcPr>
            <w:tcW w:w="982" w:type="dxa"/>
            <w:noWrap/>
            <w:vAlign w:val="center"/>
            <w:hideMark/>
          </w:tcPr>
          <w:p w14:paraId="43E4DDC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5824</w:t>
            </w:r>
          </w:p>
        </w:tc>
      </w:tr>
    </w:tbl>
    <w:p w14:paraId="78A16343" w14:textId="77777777" w:rsidR="006B4C32" w:rsidRPr="005762F5" w:rsidRDefault="006B4C32" w:rsidP="006B4C32">
      <w:pPr>
        <w:pStyle w:val="Descripcin"/>
        <w:keepNext/>
        <w:jc w:val="center"/>
      </w:pPr>
      <w:bookmarkStart w:id="91" w:name="_Toc215128002"/>
      <w:r w:rsidRPr="005762F5">
        <w:t xml:space="preserve">Tabla </w:t>
      </w:r>
      <w:r w:rsidRPr="005762F5">
        <w:fldChar w:fldCharType="begin"/>
      </w:r>
      <w:r w:rsidRPr="005762F5">
        <w:instrText>SEQ Tabla \* ARABIC</w:instrText>
      </w:r>
      <w:r w:rsidRPr="005762F5">
        <w:fldChar w:fldCharType="separate"/>
      </w:r>
      <w:r w:rsidR="00F63AC2">
        <w:rPr>
          <w:noProof/>
        </w:rPr>
        <w:t>23</w:t>
      </w:r>
      <w:r w:rsidRPr="005762F5">
        <w:fldChar w:fldCharType="end"/>
      </w:r>
      <w:r w:rsidRPr="005762F5">
        <w:t xml:space="preserve"> </w:t>
      </w:r>
      <w:r w:rsidR="00463F58" w:rsidRPr="005762F5">
        <w:t>DISPONIBILIDAD</w:t>
      </w:r>
      <w:r w:rsidRPr="005762F5">
        <w:t xml:space="preserve"> SUBSISTEMAS</w:t>
      </w:r>
      <w:bookmarkEnd w:id="91"/>
    </w:p>
    <w:p w14:paraId="6269F002" w14:textId="77777777" w:rsidR="00C95AF7" w:rsidRDefault="00000000">
      <w:pPr>
        <w:pStyle w:val="Ttulo2"/>
      </w:pPr>
      <w:r>
        <w:t>2.1. INFORME DE MESA DE SERVICIO</w:t>
      </w:r>
    </w:p>
    <w:p w14:paraId="3AC1DF10" w14:textId="2F69F096" w:rsidR="008C3AAF" w:rsidRPr="008C3AAF" w:rsidRDefault="00747199" w:rsidP="008C3AAF">
      <w:pPr>
        <w:jc w:val="both"/>
        <w:rPr>
          <w:i/>
          <w:highlight w:val="yellow"/>
          <w:u w:val="single"/>
        </w:rPr>
      </w:pPr>
      <w:r w:rsidRPr="005762F5">
        <w:t xml:space="preserve">Para ver el detalle del estado de los remitirse al capítulo de </w:t>
      </w:r>
      <w:r w:rsidR="00C92FC9">
        <w:rPr>
          <w:i/>
          <w:highlight w:val="yellow"/>
        </w:rPr>
        <w:t>{{ route_21 }}</w:t>
      </w:r>
      <w:r w:rsidR="00106D79" w:rsidRPr="005762F5">
        <w:rPr>
          <w:i/>
        </w:rPr>
        <w:t>\OBLIGACIONES GENERALES\</w:t>
      </w:r>
      <w:r w:rsidR="0032184D" w:rsidRPr="005762F5">
        <w:rPr>
          <w:i/>
        </w:rPr>
        <w:t>OBLIGACIÓN</w:t>
      </w:r>
      <w:r w:rsidR="00106D79" w:rsidRPr="005762F5">
        <w:rPr>
          <w:i/>
        </w:rPr>
        <w:t xml:space="preserve"> 2,5,6,9,13\ANEXO MESA DE SERVICIO\ </w:t>
      </w:r>
      <w:r w:rsidR="00193EED" w:rsidRPr="005762F5">
        <w:rPr>
          <w:i/>
        </w:rPr>
        <w:t xml:space="preserve">ESTADO DEL SISTEMA </w:t>
      </w:r>
      <w:r w:rsidR="005E3C2B" w:rsidRPr="005762F5">
        <w:rPr>
          <w:i/>
        </w:rPr>
        <w:t>\</w:t>
      </w:r>
      <w:r w:rsidR="006F02F1" w:rsidRPr="005762F5">
        <w:rPr>
          <w:i/>
        </w:rPr>
        <w:t xml:space="preserve"> </w:t>
      </w:r>
      <w:r w:rsidR="009F7DF4" w:rsidRPr="005762F5">
        <w:rPr>
          <w:i/>
        </w:rPr>
        <w:t>OCTUBRE</w:t>
      </w:r>
      <w:r w:rsidR="004B5C99" w:rsidRPr="005762F5">
        <w:rPr>
          <w:i/>
        </w:rPr>
        <w:t>-EVIDENCIAS</w:t>
      </w:r>
      <w:r w:rsidR="239409FF" w:rsidRPr="005762F5">
        <w:rPr>
          <w:i/>
        </w:rPr>
        <w:t xml:space="preserve"> ESTADO DEL SISTEMA </w:t>
      </w:r>
      <w:r w:rsidR="005E3C2B" w:rsidRPr="005762F5">
        <w:rPr>
          <w:i/>
        </w:rPr>
        <w:t>\</w:t>
      </w:r>
      <w:r w:rsidR="239409FF" w:rsidRPr="005762F5">
        <w:rPr>
          <w:i/>
        </w:rPr>
        <w:t xml:space="preserve"> </w:t>
      </w:r>
      <w:r w:rsidR="008C3AAF">
        <w:rPr>
          <w:i/>
        </w:rPr>
        <w:t xml:space="preserve">{{ </w:t>
      </w:r>
      <w:r w:rsidR="008C3AAF" w:rsidRPr="008C3AAF">
        <w:rPr>
          <w:i/>
          <w:highlight w:val="yellow"/>
        </w:rPr>
        <w:t>name_document_27</w:t>
      </w:r>
      <w:r w:rsidR="008C3AAF">
        <w:rPr>
          <w:i/>
          <w:highlight w:val="yellow"/>
        </w:rPr>
        <w:t xml:space="preserve"> }}</w:t>
      </w:r>
    </w:p>
    <w:p w14:paraId="15296182" w14:textId="3A97419A" w:rsidR="00290196" w:rsidRPr="005762F5" w:rsidRDefault="00290196" w:rsidP="00DD24BE">
      <w:pPr>
        <w:jc w:val="both"/>
        <w:rPr>
          <w:i/>
        </w:rPr>
      </w:pPr>
    </w:p>
    <w:sectPr w:rsidR="00290196" w:rsidRPr="005762F5" w:rsidSect="00D07356">
      <w:headerReference w:type="default" r:id="rId14"/>
      <w:footerReference w:type="default" r:id="rId15"/>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A8773" w14:textId="77777777" w:rsidR="004B59E9" w:rsidRPr="00C75EAD" w:rsidRDefault="004B59E9">
      <w:pPr>
        <w:spacing w:after="0" w:line="240" w:lineRule="auto"/>
      </w:pPr>
      <w:r w:rsidRPr="00C75EAD">
        <w:separator/>
      </w:r>
    </w:p>
  </w:endnote>
  <w:endnote w:type="continuationSeparator" w:id="0">
    <w:p w14:paraId="4EE49E7F" w14:textId="77777777" w:rsidR="004B59E9" w:rsidRPr="00C75EAD" w:rsidRDefault="004B59E9">
      <w:pPr>
        <w:spacing w:after="0" w:line="240" w:lineRule="auto"/>
      </w:pPr>
      <w:r w:rsidRPr="00C75EAD">
        <w:continuationSeparator/>
      </w:r>
    </w:p>
  </w:endnote>
  <w:endnote w:type="continuationNotice" w:id="1">
    <w:p w14:paraId="4DDA2D6A" w14:textId="77777777" w:rsidR="004B59E9" w:rsidRPr="00C75EAD" w:rsidRDefault="004B59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ABA0E9A-F0B8-47DD-892C-DAD0E8F1DB58}"/>
    <w:embedBold r:id="rId2" w:fontKey="{CD3E6BCB-FCFC-4F25-B62B-67A1E0542747}"/>
    <w:embedItalic r:id="rId3" w:fontKey="{0AABAC43-AE1C-4FE1-8488-C0A05FB44B56}"/>
  </w:font>
  <w:font w:name="Noto Sans Symbols">
    <w:altName w:val="Calibri"/>
    <w:charset w:val="00"/>
    <w:family w:val="auto"/>
    <w:pitch w:val="default"/>
  </w:font>
  <w:font w:name="SimSun">
    <w:altName w:val="宋体"/>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embedRegular r:id="rId4" w:fontKey="{6E5B96FD-08E0-4006-B89D-1151D86CE42D}"/>
    <w:embedBold r:id="rId5" w:fontKey="{AF57F006-E565-4275-9A94-EE3BCDEC7AE1}"/>
    <w:embedItalic r:id="rId6" w:fontKey="{297D1E18-4F24-4206-89F3-5BFA995D32E1}"/>
    <w:embedBoldItalic r:id="rId7" w:fontKey="{A7954E83-25C4-4D41-B0A0-9BDFC1433DD2}"/>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DC6A1614-12BD-46AE-BAE6-4351BDE86380}"/>
  </w:font>
  <w:font w:name="Arial Narrow">
    <w:panose1 w:val="020B0606020202030204"/>
    <w:charset w:val="00"/>
    <w:family w:val="swiss"/>
    <w:pitch w:val="variable"/>
    <w:sig w:usb0="00000287" w:usb1="00000800" w:usb2="00000000" w:usb3="00000000" w:csb0="0000009F" w:csb1="00000000"/>
    <w:embedRegular r:id="rId9" w:fontKey="{7A41D92B-1611-44BD-9FCE-8FB1017217EB}"/>
    <w:embedBold r:id="rId10" w:fontKey="{E9E97F2D-7C80-4B2C-8B28-A698FFD88115}"/>
  </w:font>
  <w:font w:name="Aptos">
    <w:charset w:val="00"/>
    <w:family w:val="swiss"/>
    <w:pitch w:val="variable"/>
    <w:sig w:usb0="20000287" w:usb1="00000003" w:usb2="00000000" w:usb3="00000000" w:csb0="0000019F" w:csb1="00000000"/>
    <w:embedRegular r:id="rId11" w:fontKey="{EE478085-EB63-4B49-9341-F4676E5B5A0B}"/>
  </w:font>
  <w:font w:name="Aptos Narrow">
    <w:charset w:val="00"/>
    <w:family w:val="swiss"/>
    <w:pitch w:val="variable"/>
    <w:sig w:usb0="20000287" w:usb1="00000003" w:usb2="00000000" w:usb3="00000000" w:csb0="0000019F" w:csb1="00000000"/>
    <w:embedRegular r:id="rId12" w:fontKey="{5F739113-8053-4FAA-82A1-E342E2FFE758}"/>
    <w:embedBold r:id="rId13" w:fontKey="{E5CC9522-C28F-497E-A12F-5D2E510C3CDD}"/>
  </w:font>
  <w:font w:name="Microsoft JhengHei">
    <w:panose1 w:val="020B0604030504040204"/>
    <w:charset w:val="88"/>
    <w:family w:val="swiss"/>
    <w:pitch w:val="variable"/>
    <w:sig w:usb0="000002A7" w:usb1="28CF4400" w:usb2="00000016" w:usb3="00000000" w:csb0="00100009" w:csb1="00000000"/>
    <w:embedItalic r:id="rId14" w:subsetted="1" w:fontKey="{436CAC3A-1A52-4A72-98C1-C9BAEF439B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192BF" w14:textId="77777777" w:rsidR="00EE5459" w:rsidRPr="00C75EAD" w:rsidRDefault="00B47CEA" w:rsidP="00B47CEA">
    <w:pPr>
      <w:tabs>
        <w:tab w:val="center" w:pos="4550"/>
        <w:tab w:val="left" w:pos="5818"/>
      </w:tabs>
      <w:ind w:right="260"/>
      <w:jc w:val="right"/>
      <w:rPr>
        <w:rFonts w:asciiTheme="minorHAnsi" w:hAnsiTheme="minorHAnsi" w:cstheme="minorHAnsi"/>
        <w:color w:val="002060"/>
        <w:spacing w:val="60"/>
        <w:sz w:val="20"/>
      </w:rPr>
    </w:pPr>
    <w:r w:rsidRPr="00C75EAD">
      <w:rPr>
        <w:rFonts w:asciiTheme="minorHAnsi" w:hAnsiTheme="minorHAnsi" w:cstheme="minorHAnsi"/>
        <w:color w:val="002060"/>
        <w:spacing w:val="60"/>
        <w:sz w:val="20"/>
      </w:rPr>
      <w:t>INFORME MENSUAL                   CONTRATO SCJ-1809-2024</w:t>
    </w:r>
    <w:r w:rsidRPr="00C75EAD">
      <w:rPr>
        <w:rFonts w:asciiTheme="minorHAnsi" w:hAnsiTheme="minorHAnsi" w:cstheme="minorHAnsi"/>
        <w:color w:val="002060"/>
        <w:spacing w:val="60"/>
        <w:sz w:val="20"/>
      </w:rPr>
      <w:b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39</w:t>
    </w:r>
    <w:r w:rsidRPr="00C75EAD">
      <w:rPr>
        <w:rFonts w:asciiTheme="minorHAnsi" w:hAnsiTheme="minorHAnsi" w:cstheme="minorHAnsi"/>
        <w:color w:val="002060"/>
        <w:spacing w:val="60"/>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04FD3" w14:textId="77777777" w:rsidR="00D07A9F" w:rsidRPr="00C75EAD" w:rsidRDefault="00D07A9F" w:rsidP="00EE5459">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8083F" w14:textId="77777777" w:rsidR="004B59E9" w:rsidRPr="00C75EAD" w:rsidRDefault="004B59E9">
      <w:pPr>
        <w:spacing w:after="0" w:line="240" w:lineRule="auto"/>
      </w:pPr>
      <w:r w:rsidRPr="00C75EAD">
        <w:separator/>
      </w:r>
    </w:p>
  </w:footnote>
  <w:footnote w:type="continuationSeparator" w:id="0">
    <w:p w14:paraId="71783C8D" w14:textId="77777777" w:rsidR="004B59E9" w:rsidRPr="00C75EAD" w:rsidRDefault="004B59E9">
      <w:pPr>
        <w:spacing w:after="0" w:line="240" w:lineRule="auto"/>
      </w:pPr>
      <w:r w:rsidRPr="00C75EAD">
        <w:continuationSeparator/>
      </w:r>
    </w:p>
  </w:footnote>
  <w:footnote w:type="continuationNotice" w:id="1">
    <w:p w14:paraId="22B852D7" w14:textId="77777777" w:rsidR="004B59E9" w:rsidRPr="00C75EAD" w:rsidRDefault="004B59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917A5" w14:textId="77777777" w:rsidR="0053228D" w:rsidRPr="00C75EAD" w:rsidRDefault="0053228D" w:rsidP="0053228D">
    <w:pPr>
      <w:spacing w:after="0" w:line="240" w:lineRule="auto"/>
      <w:ind w:firstLine="720"/>
      <w:jc w:val="right"/>
      <w:rPr>
        <w:b/>
        <w:color w:val="17375E"/>
      </w:rPr>
    </w:pPr>
    <w:r w:rsidRPr="00C75EAD">
      <w:rPr>
        <w:b/>
        <w:noProof/>
        <w:color w:val="17375E"/>
      </w:rPr>
      <w:drawing>
        <wp:anchor distT="0" distB="0" distL="114300" distR="114300" simplePos="0" relativeHeight="251658240" behindDoc="1" locked="0" layoutInCell="1" allowOverlap="1" wp14:anchorId="15EF618A" wp14:editId="1B7DAFFF">
          <wp:simplePos x="0" y="0"/>
          <wp:positionH relativeFrom="margin">
            <wp:align>left</wp:align>
          </wp:positionH>
          <wp:positionV relativeFrom="paragraph">
            <wp:posOffset>-297180</wp:posOffset>
          </wp:positionV>
          <wp:extent cx="975360" cy="750999"/>
          <wp:effectExtent l="0" t="0" r="0" b="0"/>
          <wp:wrapNone/>
          <wp:docPr id="1681690777"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18ED0423" w14:textId="77777777" w:rsidR="007D50F4" w:rsidRPr="00C75EAD" w:rsidRDefault="007D50F4" w:rsidP="00797DBA">
    <w:pPr>
      <w:spacing w:after="0" w:line="240" w:lineRule="auto"/>
      <w:rPr>
        <w:b/>
        <w:color w:val="17375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7C25" w14:textId="77777777" w:rsidR="00D07A9F" w:rsidRPr="00C75EAD" w:rsidRDefault="00D07A9F" w:rsidP="005E2317">
    <w:pPr>
      <w:spacing w:after="0" w:line="240" w:lineRule="auto"/>
      <w:ind w:firstLine="720"/>
      <w:jc w:val="right"/>
      <w:rPr>
        <w:b/>
        <w:color w:val="17375E"/>
      </w:rPr>
    </w:pPr>
    <w:r w:rsidRPr="00C75EAD">
      <w:rPr>
        <w:b/>
        <w:noProof/>
        <w:color w:val="17375E"/>
      </w:rPr>
      <w:drawing>
        <wp:anchor distT="0" distB="0" distL="114300" distR="114300" simplePos="0" relativeHeight="251658242" behindDoc="1" locked="0" layoutInCell="1" allowOverlap="1" wp14:anchorId="3FD57A57" wp14:editId="7BC337FD">
          <wp:simplePos x="0" y="0"/>
          <wp:positionH relativeFrom="margin">
            <wp:align>left</wp:align>
          </wp:positionH>
          <wp:positionV relativeFrom="paragraph">
            <wp:posOffset>-297180</wp:posOffset>
          </wp:positionV>
          <wp:extent cx="975360" cy="750999"/>
          <wp:effectExtent l="0" t="0" r="0" b="0"/>
          <wp:wrapNone/>
          <wp:docPr id="5715658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1DD86080"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10FAC5CD"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7F82FEE5"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7j8HkzZ0O2VrmC" int2:id="gm4UTqc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500FE"/>
    <w:multiLevelType w:val="multilevel"/>
    <w:tmpl w:val="6602BA20"/>
    <w:lvl w:ilvl="0">
      <w:numFmt w:val="bullet"/>
      <w:lvlText w:val="•"/>
      <w:lvlJc w:val="left"/>
      <w:pPr>
        <w:ind w:left="1065" w:hanging="705"/>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3957DA5"/>
    <w:multiLevelType w:val="hybridMultilevel"/>
    <w:tmpl w:val="DC2ADA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76336F"/>
    <w:multiLevelType w:val="hybridMultilevel"/>
    <w:tmpl w:val="CDE2C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180DCB"/>
    <w:multiLevelType w:val="hybridMultilevel"/>
    <w:tmpl w:val="A0EAAFF8"/>
    <w:lvl w:ilvl="0" w:tplc="4E3A718C">
      <w:start w:val="1"/>
      <w:numFmt w:val="bullet"/>
      <w:lvlText w:val=""/>
      <w:lvlJc w:val="left"/>
      <w:pPr>
        <w:ind w:left="1080" w:hanging="360"/>
      </w:pPr>
      <w:rPr>
        <w:rFonts w:ascii="Symbol" w:hAnsi="Symbol" w:hint="default"/>
      </w:rPr>
    </w:lvl>
    <w:lvl w:ilvl="1" w:tplc="6540D70E">
      <w:start w:val="1"/>
      <w:numFmt w:val="bullet"/>
      <w:lvlText w:val="o"/>
      <w:lvlJc w:val="left"/>
      <w:pPr>
        <w:ind w:left="1800" w:hanging="360"/>
      </w:pPr>
      <w:rPr>
        <w:rFonts w:ascii="Courier New" w:hAnsi="Courier New" w:hint="default"/>
      </w:rPr>
    </w:lvl>
    <w:lvl w:ilvl="2" w:tplc="ED846086">
      <w:start w:val="1"/>
      <w:numFmt w:val="bullet"/>
      <w:lvlText w:val=""/>
      <w:lvlJc w:val="left"/>
      <w:pPr>
        <w:ind w:left="2520" w:hanging="360"/>
      </w:pPr>
      <w:rPr>
        <w:rFonts w:ascii="Wingdings" w:hAnsi="Wingdings" w:hint="default"/>
      </w:rPr>
    </w:lvl>
    <w:lvl w:ilvl="3" w:tplc="6C487FBE">
      <w:start w:val="1"/>
      <w:numFmt w:val="bullet"/>
      <w:lvlText w:val=""/>
      <w:lvlJc w:val="left"/>
      <w:pPr>
        <w:ind w:left="3240" w:hanging="360"/>
      </w:pPr>
      <w:rPr>
        <w:rFonts w:ascii="Symbol" w:hAnsi="Symbol" w:hint="default"/>
      </w:rPr>
    </w:lvl>
    <w:lvl w:ilvl="4" w:tplc="135609CE">
      <w:start w:val="1"/>
      <w:numFmt w:val="bullet"/>
      <w:lvlText w:val="o"/>
      <w:lvlJc w:val="left"/>
      <w:pPr>
        <w:ind w:left="3960" w:hanging="360"/>
      </w:pPr>
      <w:rPr>
        <w:rFonts w:ascii="Courier New" w:hAnsi="Courier New" w:hint="default"/>
      </w:rPr>
    </w:lvl>
    <w:lvl w:ilvl="5" w:tplc="94C83E3A">
      <w:start w:val="1"/>
      <w:numFmt w:val="bullet"/>
      <w:lvlText w:val=""/>
      <w:lvlJc w:val="left"/>
      <w:pPr>
        <w:ind w:left="4680" w:hanging="360"/>
      </w:pPr>
      <w:rPr>
        <w:rFonts w:ascii="Wingdings" w:hAnsi="Wingdings" w:hint="default"/>
      </w:rPr>
    </w:lvl>
    <w:lvl w:ilvl="6" w:tplc="A448D804">
      <w:start w:val="1"/>
      <w:numFmt w:val="bullet"/>
      <w:lvlText w:val=""/>
      <w:lvlJc w:val="left"/>
      <w:pPr>
        <w:ind w:left="5400" w:hanging="360"/>
      </w:pPr>
      <w:rPr>
        <w:rFonts w:ascii="Symbol" w:hAnsi="Symbol" w:hint="default"/>
      </w:rPr>
    </w:lvl>
    <w:lvl w:ilvl="7" w:tplc="C77A408A">
      <w:start w:val="1"/>
      <w:numFmt w:val="bullet"/>
      <w:lvlText w:val="o"/>
      <w:lvlJc w:val="left"/>
      <w:pPr>
        <w:ind w:left="6120" w:hanging="360"/>
      </w:pPr>
      <w:rPr>
        <w:rFonts w:ascii="Courier New" w:hAnsi="Courier New" w:hint="default"/>
      </w:rPr>
    </w:lvl>
    <w:lvl w:ilvl="8" w:tplc="6FE4E694">
      <w:start w:val="1"/>
      <w:numFmt w:val="bullet"/>
      <w:lvlText w:val=""/>
      <w:lvlJc w:val="left"/>
      <w:pPr>
        <w:ind w:left="6840" w:hanging="360"/>
      </w:pPr>
      <w:rPr>
        <w:rFonts w:ascii="Wingdings" w:hAnsi="Wingdings" w:hint="default"/>
      </w:rPr>
    </w:lvl>
  </w:abstractNum>
  <w:abstractNum w:abstractNumId="9"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0"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67F34"/>
    <w:multiLevelType w:val="hybridMultilevel"/>
    <w:tmpl w:val="C6B83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747673F"/>
    <w:multiLevelType w:val="multilevel"/>
    <w:tmpl w:val="4E7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B37FC0"/>
    <w:multiLevelType w:val="multilevel"/>
    <w:tmpl w:val="58C2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781402">
    <w:abstractNumId w:val="9"/>
  </w:num>
  <w:num w:numId="2" w16cid:durableId="877398416">
    <w:abstractNumId w:val="0"/>
  </w:num>
  <w:num w:numId="3" w16cid:durableId="269628549">
    <w:abstractNumId w:val="3"/>
  </w:num>
  <w:num w:numId="4" w16cid:durableId="1617984456">
    <w:abstractNumId w:val="6"/>
  </w:num>
  <w:num w:numId="5" w16cid:durableId="1598558217">
    <w:abstractNumId w:val="10"/>
  </w:num>
  <w:num w:numId="6" w16cid:durableId="448821738">
    <w:abstractNumId w:val="11"/>
  </w:num>
  <w:num w:numId="7" w16cid:durableId="511337843">
    <w:abstractNumId w:val="7"/>
  </w:num>
  <w:num w:numId="8" w16cid:durableId="1446384412">
    <w:abstractNumId w:val="4"/>
  </w:num>
  <w:num w:numId="9" w16cid:durableId="124933488">
    <w:abstractNumId w:val="1"/>
  </w:num>
  <w:num w:numId="10" w16cid:durableId="93330506">
    <w:abstractNumId w:val="13"/>
  </w:num>
  <w:num w:numId="11" w16cid:durableId="1042025272">
    <w:abstractNumId w:val="2"/>
  </w:num>
  <w:num w:numId="12" w16cid:durableId="1739160775">
    <w:abstractNumId w:val="5"/>
  </w:num>
  <w:num w:numId="13" w16cid:durableId="243883400">
    <w:abstractNumId w:val="8"/>
  </w:num>
  <w:num w:numId="14" w16cid:durableId="9745578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66"/>
    <w:rsid w:val="000000E9"/>
    <w:rsid w:val="00000D8D"/>
    <w:rsid w:val="00000EC6"/>
    <w:rsid w:val="000012ED"/>
    <w:rsid w:val="00001342"/>
    <w:rsid w:val="0000140E"/>
    <w:rsid w:val="000014D3"/>
    <w:rsid w:val="000015E2"/>
    <w:rsid w:val="000018A5"/>
    <w:rsid w:val="00001C11"/>
    <w:rsid w:val="00001C6C"/>
    <w:rsid w:val="00001F81"/>
    <w:rsid w:val="00002064"/>
    <w:rsid w:val="000025A2"/>
    <w:rsid w:val="000029E8"/>
    <w:rsid w:val="00002CDE"/>
    <w:rsid w:val="00003002"/>
    <w:rsid w:val="0000340F"/>
    <w:rsid w:val="00003531"/>
    <w:rsid w:val="00003559"/>
    <w:rsid w:val="0000362B"/>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BE0"/>
    <w:rsid w:val="00005E38"/>
    <w:rsid w:val="0000609A"/>
    <w:rsid w:val="000065E6"/>
    <w:rsid w:val="000071F7"/>
    <w:rsid w:val="00007548"/>
    <w:rsid w:val="000078E7"/>
    <w:rsid w:val="000079A7"/>
    <w:rsid w:val="00007B04"/>
    <w:rsid w:val="00007B51"/>
    <w:rsid w:val="00007B71"/>
    <w:rsid w:val="00007CF7"/>
    <w:rsid w:val="000100C0"/>
    <w:rsid w:val="000104BA"/>
    <w:rsid w:val="00010684"/>
    <w:rsid w:val="00010756"/>
    <w:rsid w:val="00010808"/>
    <w:rsid w:val="000108B3"/>
    <w:rsid w:val="000108CB"/>
    <w:rsid w:val="00010957"/>
    <w:rsid w:val="00010AA1"/>
    <w:rsid w:val="00010CA2"/>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C33"/>
    <w:rsid w:val="00012EA3"/>
    <w:rsid w:val="00012FF3"/>
    <w:rsid w:val="000139CF"/>
    <w:rsid w:val="0001416C"/>
    <w:rsid w:val="00014315"/>
    <w:rsid w:val="000144D7"/>
    <w:rsid w:val="00014715"/>
    <w:rsid w:val="0001489B"/>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BC1"/>
    <w:rsid w:val="0002133A"/>
    <w:rsid w:val="000216CF"/>
    <w:rsid w:val="000219A8"/>
    <w:rsid w:val="00021B1D"/>
    <w:rsid w:val="00021F22"/>
    <w:rsid w:val="000221CA"/>
    <w:rsid w:val="00022814"/>
    <w:rsid w:val="00022AE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183"/>
    <w:rsid w:val="0002624E"/>
    <w:rsid w:val="00026B6C"/>
    <w:rsid w:val="00027055"/>
    <w:rsid w:val="00027209"/>
    <w:rsid w:val="000272D8"/>
    <w:rsid w:val="000274A4"/>
    <w:rsid w:val="00027559"/>
    <w:rsid w:val="000276BB"/>
    <w:rsid w:val="00027852"/>
    <w:rsid w:val="0002787C"/>
    <w:rsid w:val="00027994"/>
    <w:rsid w:val="00027F61"/>
    <w:rsid w:val="0003004E"/>
    <w:rsid w:val="0003028C"/>
    <w:rsid w:val="00030413"/>
    <w:rsid w:val="00030516"/>
    <w:rsid w:val="00030623"/>
    <w:rsid w:val="0003077F"/>
    <w:rsid w:val="00030FDE"/>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FE"/>
    <w:rsid w:val="00032D68"/>
    <w:rsid w:val="00032DDB"/>
    <w:rsid w:val="00032E4A"/>
    <w:rsid w:val="00032E96"/>
    <w:rsid w:val="00033112"/>
    <w:rsid w:val="00033606"/>
    <w:rsid w:val="00033706"/>
    <w:rsid w:val="000339A0"/>
    <w:rsid w:val="00033A31"/>
    <w:rsid w:val="0003408A"/>
    <w:rsid w:val="0003413F"/>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766"/>
    <w:rsid w:val="00037A03"/>
    <w:rsid w:val="00037B2C"/>
    <w:rsid w:val="00037F14"/>
    <w:rsid w:val="00040337"/>
    <w:rsid w:val="00040361"/>
    <w:rsid w:val="0004068C"/>
    <w:rsid w:val="000407F8"/>
    <w:rsid w:val="00040CF4"/>
    <w:rsid w:val="00040F95"/>
    <w:rsid w:val="000410E4"/>
    <w:rsid w:val="00041575"/>
    <w:rsid w:val="000416C8"/>
    <w:rsid w:val="000416DE"/>
    <w:rsid w:val="000416F9"/>
    <w:rsid w:val="00041978"/>
    <w:rsid w:val="00041CA7"/>
    <w:rsid w:val="000421DA"/>
    <w:rsid w:val="00042664"/>
    <w:rsid w:val="000426AA"/>
    <w:rsid w:val="000427EF"/>
    <w:rsid w:val="00042985"/>
    <w:rsid w:val="00042B5F"/>
    <w:rsid w:val="00042BD7"/>
    <w:rsid w:val="00042CAD"/>
    <w:rsid w:val="00043060"/>
    <w:rsid w:val="00043121"/>
    <w:rsid w:val="0004334C"/>
    <w:rsid w:val="00043456"/>
    <w:rsid w:val="00043660"/>
    <w:rsid w:val="00043A44"/>
    <w:rsid w:val="00043A74"/>
    <w:rsid w:val="00043B7E"/>
    <w:rsid w:val="00043CF8"/>
    <w:rsid w:val="00043D55"/>
    <w:rsid w:val="000444D2"/>
    <w:rsid w:val="00044663"/>
    <w:rsid w:val="0004486B"/>
    <w:rsid w:val="00044AF1"/>
    <w:rsid w:val="00044BE8"/>
    <w:rsid w:val="00044F9B"/>
    <w:rsid w:val="0004500A"/>
    <w:rsid w:val="00045209"/>
    <w:rsid w:val="00045280"/>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50009"/>
    <w:rsid w:val="000500E0"/>
    <w:rsid w:val="000504B2"/>
    <w:rsid w:val="00050A0D"/>
    <w:rsid w:val="00050B78"/>
    <w:rsid w:val="00050B96"/>
    <w:rsid w:val="00050F5E"/>
    <w:rsid w:val="00051012"/>
    <w:rsid w:val="000511B2"/>
    <w:rsid w:val="000518CE"/>
    <w:rsid w:val="00051A4E"/>
    <w:rsid w:val="00051DC0"/>
    <w:rsid w:val="00051FFC"/>
    <w:rsid w:val="000520AE"/>
    <w:rsid w:val="0005222B"/>
    <w:rsid w:val="00052351"/>
    <w:rsid w:val="00052DD4"/>
    <w:rsid w:val="000532BA"/>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D9"/>
    <w:rsid w:val="00055424"/>
    <w:rsid w:val="00055771"/>
    <w:rsid w:val="00055802"/>
    <w:rsid w:val="00055869"/>
    <w:rsid w:val="000558E0"/>
    <w:rsid w:val="00055C25"/>
    <w:rsid w:val="00055C6C"/>
    <w:rsid w:val="0005606B"/>
    <w:rsid w:val="000560CE"/>
    <w:rsid w:val="00056214"/>
    <w:rsid w:val="000564D6"/>
    <w:rsid w:val="00056893"/>
    <w:rsid w:val="00056AAE"/>
    <w:rsid w:val="00056ACA"/>
    <w:rsid w:val="00056EF7"/>
    <w:rsid w:val="00056F21"/>
    <w:rsid w:val="00057125"/>
    <w:rsid w:val="000571ED"/>
    <w:rsid w:val="000573E8"/>
    <w:rsid w:val="000575AF"/>
    <w:rsid w:val="000575CE"/>
    <w:rsid w:val="0005767E"/>
    <w:rsid w:val="000576C7"/>
    <w:rsid w:val="0005770B"/>
    <w:rsid w:val="00057850"/>
    <w:rsid w:val="00057866"/>
    <w:rsid w:val="000578FE"/>
    <w:rsid w:val="00057B92"/>
    <w:rsid w:val="00057D16"/>
    <w:rsid w:val="00057D64"/>
    <w:rsid w:val="00060092"/>
    <w:rsid w:val="000602DC"/>
    <w:rsid w:val="0006051A"/>
    <w:rsid w:val="00060656"/>
    <w:rsid w:val="000606D9"/>
    <w:rsid w:val="00060927"/>
    <w:rsid w:val="00060CD6"/>
    <w:rsid w:val="0006118F"/>
    <w:rsid w:val="000614D4"/>
    <w:rsid w:val="0006159F"/>
    <w:rsid w:val="000619D5"/>
    <w:rsid w:val="00061B91"/>
    <w:rsid w:val="00061E09"/>
    <w:rsid w:val="000621C4"/>
    <w:rsid w:val="00062287"/>
    <w:rsid w:val="000625E9"/>
    <w:rsid w:val="0006269D"/>
    <w:rsid w:val="000628A1"/>
    <w:rsid w:val="00062C57"/>
    <w:rsid w:val="00062ED0"/>
    <w:rsid w:val="00062FC9"/>
    <w:rsid w:val="00062FF6"/>
    <w:rsid w:val="00063019"/>
    <w:rsid w:val="000632B0"/>
    <w:rsid w:val="00063652"/>
    <w:rsid w:val="000636A4"/>
    <w:rsid w:val="000636F9"/>
    <w:rsid w:val="000639EF"/>
    <w:rsid w:val="00063A1F"/>
    <w:rsid w:val="00063CCD"/>
    <w:rsid w:val="00063D61"/>
    <w:rsid w:val="00064668"/>
    <w:rsid w:val="00064C20"/>
    <w:rsid w:val="00065034"/>
    <w:rsid w:val="00065691"/>
    <w:rsid w:val="0006597B"/>
    <w:rsid w:val="00065CD2"/>
    <w:rsid w:val="00065DAC"/>
    <w:rsid w:val="00066337"/>
    <w:rsid w:val="0006645D"/>
    <w:rsid w:val="00066817"/>
    <w:rsid w:val="00066CB0"/>
    <w:rsid w:val="00066D0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2D1"/>
    <w:rsid w:val="00080B64"/>
    <w:rsid w:val="00080BA8"/>
    <w:rsid w:val="00080BD5"/>
    <w:rsid w:val="00080C81"/>
    <w:rsid w:val="00080CA4"/>
    <w:rsid w:val="00080E45"/>
    <w:rsid w:val="00080F3F"/>
    <w:rsid w:val="00080F80"/>
    <w:rsid w:val="00081324"/>
    <w:rsid w:val="000816DD"/>
    <w:rsid w:val="0008177F"/>
    <w:rsid w:val="00081BBB"/>
    <w:rsid w:val="00081FD7"/>
    <w:rsid w:val="00082385"/>
    <w:rsid w:val="0008251E"/>
    <w:rsid w:val="0008270F"/>
    <w:rsid w:val="00082ACD"/>
    <w:rsid w:val="00082CFA"/>
    <w:rsid w:val="00082EB0"/>
    <w:rsid w:val="00083067"/>
    <w:rsid w:val="00083280"/>
    <w:rsid w:val="00083775"/>
    <w:rsid w:val="0008391D"/>
    <w:rsid w:val="000839C6"/>
    <w:rsid w:val="00083BB5"/>
    <w:rsid w:val="00083BCF"/>
    <w:rsid w:val="00083CAB"/>
    <w:rsid w:val="00083CF3"/>
    <w:rsid w:val="00083FCF"/>
    <w:rsid w:val="0008410B"/>
    <w:rsid w:val="000842F9"/>
    <w:rsid w:val="000843F0"/>
    <w:rsid w:val="00084475"/>
    <w:rsid w:val="00084487"/>
    <w:rsid w:val="00084882"/>
    <w:rsid w:val="000849B2"/>
    <w:rsid w:val="00084A4A"/>
    <w:rsid w:val="00084ED8"/>
    <w:rsid w:val="00084FB9"/>
    <w:rsid w:val="0008512A"/>
    <w:rsid w:val="00085238"/>
    <w:rsid w:val="000852FE"/>
    <w:rsid w:val="000853AC"/>
    <w:rsid w:val="000853D9"/>
    <w:rsid w:val="000853F5"/>
    <w:rsid w:val="0008578D"/>
    <w:rsid w:val="000858A4"/>
    <w:rsid w:val="00085C5B"/>
    <w:rsid w:val="00085C6A"/>
    <w:rsid w:val="00086007"/>
    <w:rsid w:val="00086126"/>
    <w:rsid w:val="00086134"/>
    <w:rsid w:val="00086827"/>
    <w:rsid w:val="0008689A"/>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984"/>
    <w:rsid w:val="00092B39"/>
    <w:rsid w:val="00092DA7"/>
    <w:rsid w:val="00092ED5"/>
    <w:rsid w:val="00093014"/>
    <w:rsid w:val="00093590"/>
    <w:rsid w:val="00093B1B"/>
    <w:rsid w:val="00093C5D"/>
    <w:rsid w:val="00093E77"/>
    <w:rsid w:val="00094374"/>
    <w:rsid w:val="00094386"/>
    <w:rsid w:val="00094509"/>
    <w:rsid w:val="000945E4"/>
    <w:rsid w:val="00094692"/>
    <w:rsid w:val="00094788"/>
    <w:rsid w:val="0009494A"/>
    <w:rsid w:val="00094995"/>
    <w:rsid w:val="00094A9F"/>
    <w:rsid w:val="00094B35"/>
    <w:rsid w:val="000950BA"/>
    <w:rsid w:val="000952DD"/>
    <w:rsid w:val="000953D9"/>
    <w:rsid w:val="00095476"/>
    <w:rsid w:val="0009555E"/>
    <w:rsid w:val="000955A1"/>
    <w:rsid w:val="00095BB8"/>
    <w:rsid w:val="00095CDE"/>
    <w:rsid w:val="00095DC3"/>
    <w:rsid w:val="000966A9"/>
    <w:rsid w:val="00096A54"/>
    <w:rsid w:val="00096DAE"/>
    <w:rsid w:val="00096E9F"/>
    <w:rsid w:val="00096F0C"/>
    <w:rsid w:val="000971FB"/>
    <w:rsid w:val="0009736C"/>
    <w:rsid w:val="000977FE"/>
    <w:rsid w:val="0009782C"/>
    <w:rsid w:val="00097A89"/>
    <w:rsid w:val="00097B51"/>
    <w:rsid w:val="00097BF6"/>
    <w:rsid w:val="00097C05"/>
    <w:rsid w:val="00097D2A"/>
    <w:rsid w:val="000A0550"/>
    <w:rsid w:val="000A096B"/>
    <w:rsid w:val="000A0A87"/>
    <w:rsid w:val="000A0AB6"/>
    <w:rsid w:val="000A0BCD"/>
    <w:rsid w:val="000A0E91"/>
    <w:rsid w:val="000A1156"/>
    <w:rsid w:val="000A1268"/>
    <w:rsid w:val="000A14E5"/>
    <w:rsid w:val="000A15E7"/>
    <w:rsid w:val="000A16F8"/>
    <w:rsid w:val="000A17D9"/>
    <w:rsid w:val="000A19A7"/>
    <w:rsid w:val="000A1BDE"/>
    <w:rsid w:val="000A2097"/>
    <w:rsid w:val="000A2118"/>
    <w:rsid w:val="000A21F2"/>
    <w:rsid w:val="000A261C"/>
    <w:rsid w:val="000A27BA"/>
    <w:rsid w:val="000A2833"/>
    <w:rsid w:val="000A2998"/>
    <w:rsid w:val="000A2B9A"/>
    <w:rsid w:val="000A2DCA"/>
    <w:rsid w:val="000A349C"/>
    <w:rsid w:val="000A3675"/>
    <w:rsid w:val="000A3875"/>
    <w:rsid w:val="000A3D37"/>
    <w:rsid w:val="000A4182"/>
    <w:rsid w:val="000A4649"/>
    <w:rsid w:val="000A46DE"/>
    <w:rsid w:val="000A4A16"/>
    <w:rsid w:val="000A4DB6"/>
    <w:rsid w:val="000A4FB1"/>
    <w:rsid w:val="000A50BD"/>
    <w:rsid w:val="000A5485"/>
    <w:rsid w:val="000A5836"/>
    <w:rsid w:val="000A5B3F"/>
    <w:rsid w:val="000A6259"/>
    <w:rsid w:val="000A62B7"/>
    <w:rsid w:val="000A63F0"/>
    <w:rsid w:val="000A6658"/>
    <w:rsid w:val="000A68AE"/>
    <w:rsid w:val="000A6C55"/>
    <w:rsid w:val="000A6E27"/>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2049"/>
    <w:rsid w:val="000B2207"/>
    <w:rsid w:val="000B27C5"/>
    <w:rsid w:val="000B2BAD"/>
    <w:rsid w:val="000B2EEC"/>
    <w:rsid w:val="000B3232"/>
    <w:rsid w:val="000B3765"/>
    <w:rsid w:val="000B385D"/>
    <w:rsid w:val="000B3A2B"/>
    <w:rsid w:val="000B4124"/>
    <w:rsid w:val="000B4333"/>
    <w:rsid w:val="000B46AD"/>
    <w:rsid w:val="000B46D7"/>
    <w:rsid w:val="000B4846"/>
    <w:rsid w:val="000B4AC7"/>
    <w:rsid w:val="000B4C27"/>
    <w:rsid w:val="000B4D0B"/>
    <w:rsid w:val="000B4DD9"/>
    <w:rsid w:val="000B53E5"/>
    <w:rsid w:val="000B56A3"/>
    <w:rsid w:val="000B573C"/>
    <w:rsid w:val="000B57C0"/>
    <w:rsid w:val="000B5901"/>
    <w:rsid w:val="000B5A6A"/>
    <w:rsid w:val="000B5C31"/>
    <w:rsid w:val="000B5CD6"/>
    <w:rsid w:val="000B5DD9"/>
    <w:rsid w:val="000B5E89"/>
    <w:rsid w:val="000B5E8A"/>
    <w:rsid w:val="000B6119"/>
    <w:rsid w:val="000B637D"/>
    <w:rsid w:val="000B67AA"/>
    <w:rsid w:val="000B694A"/>
    <w:rsid w:val="000B69F1"/>
    <w:rsid w:val="000B6A30"/>
    <w:rsid w:val="000B6CD7"/>
    <w:rsid w:val="000B6D8C"/>
    <w:rsid w:val="000B6DAB"/>
    <w:rsid w:val="000B6E79"/>
    <w:rsid w:val="000B70E2"/>
    <w:rsid w:val="000B713A"/>
    <w:rsid w:val="000B7284"/>
    <w:rsid w:val="000B75CB"/>
    <w:rsid w:val="000B7628"/>
    <w:rsid w:val="000B7A49"/>
    <w:rsid w:val="000B7AAA"/>
    <w:rsid w:val="000B7BAE"/>
    <w:rsid w:val="000B7C58"/>
    <w:rsid w:val="000BADEF"/>
    <w:rsid w:val="000C039A"/>
    <w:rsid w:val="000C0511"/>
    <w:rsid w:val="000C0A7C"/>
    <w:rsid w:val="000C0CEC"/>
    <w:rsid w:val="000C0D6E"/>
    <w:rsid w:val="000C0DA2"/>
    <w:rsid w:val="000C1053"/>
    <w:rsid w:val="000C1176"/>
    <w:rsid w:val="000C1585"/>
    <w:rsid w:val="000C1C84"/>
    <w:rsid w:val="000C1D29"/>
    <w:rsid w:val="000C1D3F"/>
    <w:rsid w:val="000C1E09"/>
    <w:rsid w:val="000C1E12"/>
    <w:rsid w:val="000C20C5"/>
    <w:rsid w:val="000C21BF"/>
    <w:rsid w:val="000C2231"/>
    <w:rsid w:val="000C2469"/>
    <w:rsid w:val="000C28EF"/>
    <w:rsid w:val="000C2B32"/>
    <w:rsid w:val="000C2D3E"/>
    <w:rsid w:val="000C3245"/>
    <w:rsid w:val="000C326A"/>
    <w:rsid w:val="000C32ED"/>
    <w:rsid w:val="000C39BF"/>
    <w:rsid w:val="000C3AA3"/>
    <w:rsid w:val="000C3B51"/>
    <w:rsid w:val="000C3C55"/>
    <w:rsid w:val="000C3E01"/>
    <w:rsid w:val="000C3EBF"/>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6192"/>
    <w:rsid w:val="000C6548"/>
    <w:rsid w:val="000C65FE"/>
    <w:rsid w:val="000C661C"/>
    <w:rsid w:val="000C67DD"/>
    <w:rsid w:val="000C6A0F"/>
    <w:rsid w:val="000C6C8D"/>
    <w:rsid w:val="000C6E96"/>
    <w:rsid w:val="000C6EC5"/>
    <w:rsid w:val="000C71DC"/>
    <w:rsid w:val="000C75A9"/>
    <w:rsid w:val="000C761E"/>
    <w:rsid w:val="000C769E"/>
    <w:rsid w:val="000C7B4F"/>
    <w:rsid w:val="000C7C7D"/>
    <w:rsid w:val="000C7EF5"/>
    <w:rsid w:val="000D03D7"/>
    <w:rsid w:val="000D0789"/>
    <w:rsid w:val="000D0961"/>
    <w:rsid w:val="000D0982"/>
    <w:rsid w:val="000D09C0"/>
    <w:rsid w:val="000D0BB2"/>
    <w:rsid w:val="000D0D8D"/>
    <w:rsid w:val="000D0F07"/>
    <w:rsid w:val="000D0FF3"/>
    <w:rsid w:val="000D1532"/>
    <w:rsid w:val="000D1D7E"/>
    <w:rsid w:val="000D1D80"/>
    <w:rsid w:val="000D2666"/>
    <w:rsid w:val="000D27FE"/>
    <w:rsid w:val="000D2871"/>
    <w:rsid w:val="000D2C1B"/>
    <w:rsid w:val="000D2F28"/>
    <w:rsid w:val="000D2F4C"/>
    <w:rsid w:val="000D326A"/>
    <w:rsid w:val="000D3583"/>
    <w:rsid w:val="000D395A"/>
    <w:rsid w:val="000D3B2C"/>
    <w:rsid w:val="000D3CCA"/>
    <w:rsid w:val="000D3F5B"/>
    <w:rsid w:val="000D3F79"/>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628D"/>
    <w:rsid w:val="000D6482"/>
    <w:rsid w:val="000D657C"/>
    <w:rsid w:val="000D6860"/>
    <w:rsid w:val="000D6926"/>
    <w:rsid w:val="000D69FD"/>
    <w:rsid w:val="000D7244"/>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D7C"/>
    <w:rsid w:val="000E3DAF"/>
    <w:rsid w:val="000E3EA4"/>
    <w:rsid w:val="000E3F5C"/>
    <w:rsid w:val="000E40A4"/>
    <w:rsid w:val="000E41BD"/>
    <w:rsid w:val="000E421A"/>
    <w:rsid w:val="000E43B8"/>
    <w:rsid w:val="000E46D1"/>
    <w:rsid w:val="000E46E2"/>
    <w:rsid w:val="000E4871"/>
    <w:rsid w:val="000E4990"/>
    <w:rsid w:val="000E4B89"/>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A7D"/>
    <w:rsid w:val="000E6CAD"/>
    <w:rsid w:val="000E6DE1"/>
    <w:rsid w:val="000E734B"/>
    <w:rsid w:val="000E790C"/>
    <w:rsid w:val="000E7FE3"/>
    <w:rsid w:val="000E7FF8"/>
    <w:rsid w:val="000F034E"/>
    <w:rsid w:val="000F073A"/>
    <w:rsid w:val="000F0794"/>
    <w:rsid w:val="000F0AD1"/>
    <w:rsid w:val="000F0AE2"/>
    <w:rsid w:val="000F0D16"/>
    <w:rsid w:val="000F0DB0"/>
    <w:rsid w:val="000F0EEC"/>
    <w:rsid w:val="000F0F44"/>
    <w:rsid w:val="000F0FD8"/>
    <w:rsid w:val="000F1073"/>
    <w:rsid w:val="000F1480"/>
    <w:rsid w:val="000F17D6"/>
    <w:rsid w:val="000F187E"/>
    <w:rsid w:val="000F247D"/>
    <w:rsid w:val="000F2AB5"/>
    <w:rsid w:val="000F2C12"/>
    <w:rsid w:val="000F36AE"/>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610A"/>
    <w:rsid w:val="000F6505"/>
    <w:rsid w:val="000F6874"/>
    <w:rsid w:val="000F6B4D"/>
    <w:rsid w:val="000F6B8F"/>
    <w:rsid w:val="000F6E5A"/>
    <w:rsid w:val="000F6F3C"/>
    <w:rsid w:val="000F71A2"/>
    <w:rsid w:val="000F760E"/>
    <w:rsid w:val="000F76ED"/>
    <w:rsid w:val="000F7B79"/>
    <w:rsid w:val="000F7CDA"/>
    <w:rsid w:val="0010074E"/>
    <w:rsid w:val="0010086D"/>
    <w:rsid w:val="00100877"/>
    <w:rsid w:val="0010099A"/>
    <w:rsid w:val="00100CC3"/>
    <w:rsid w:val="00100D10"/>
    <w:rsid w:val="00100E4F"/>
    <w:rsid w:val="0010111F"/>
    <w:rsid w:val="001011CE"/>
    <w:rsid w:val="0010181B"/>
    <w:rsid w:val="00101AB9"/>
    <w:rsid w:val="00101BF3"/>
    <w:rsid w:val="00101FC5"/>
    <w:rsid w:val="0010208F"/>
    <w:rsid w:val="00102379"/>
    <w:rsid w:val="0010249E"/>
    <w:rsid w:val="00102561"/>
    <w:rsid w:val="001025EB"/>
    <w:rsid w:val="0010265C"/>
    <w:rsid w:val="00102858"/>
    <w:rsid w:val="00102CC7"/>
    <w:rsid w:val="00102D5E"/>
    <w:rsid w:val="001033CE"/>
    <w:rsid w:val="001034AA"/>
    <w:rsid w:val="00103ABF"/>
    <w:rsid w:val="00103AE5"/>
    <w:rsid w:val="00103BB7"/>
    <w:rsid w:val="00103BDE"/>
    <w:rsid w:val="00103C05"/>
    <w:rsid w:val="00103CEE"/>
    <w:rsid w:val="00103E53"/>
    <w:rsid w:val="00103F1D"/>
    <w:rsid w:val="0010438F"/>
    <w:rsid w:val="00104416"/>
    <w:rsid w:val="0010471F"/>
    <w:rsid w:val="001049F8"/>
    <w:rsid w:val="00104C32"/>
    <w:rsid w:val="00104DF8"/>
    <w:rsid w:val="00104E96"/>
    <w:rsid w:val="00104E97"/>
    <w:rsid w:val="00104F37"/>
    <w:rsid w:val="001052DC"/>
    <w:rsid w:val="001059C5"/>
    <w:rsid w:val="00106020"/>
    <w:rsid w:val="00106223"/>
    <w:rsid w:val="00106D79"/>
    <w:rsid w:val="00106E06"/>
    <w:rsid w:val="001071FD"/>
    <w:rsid w:val="00107252"/>
    <w:rsid w:val="001072F8"/>
    <w:rsid w:val="00107411"/>
    <w:rsid w:val="001076A9"/>
    <w:rsid w:val="001077ED"/>
    <w:rsid w:val="001078AE"/>
    <w:rsid w:val="00107D6D"/>
    <w:rsid w:val="00110044"/>
    <w:rsid w:val="0011011D"/>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92A"/>
    <w:rsid w:val="00112B90"/>
    <w:rsid w:val="001131C4"/>
    <w:rsid w:val="001133A3"/>
    <w:rsid w:val="001139C1"/>
    <w:rsid w:val="00113AE0"/>
    <w:rsid w:val="00113F07"/>
    <w:rsid w:val="00113F8E"/>
    <w:rsid w:val="00114025"/>
    <w:rsid w:val="001140C6"/>
    <w:rsid w:val="00114139"/>
    <w:rsid w:val="001141FE"/>
    <w:rsid w:val="001148C1"/>
    <w:rsid w:val="001149A5"/>
    <w:rsid w:val="00115057"/>
    <w:rsid w:val="00115177"/>
    <w:rsid w:val="001151BC"/>
    <w:rsid w:val="0011584F"/>
    <w:rsid w:val="00115F22"/>
    <w:rsid w:val="001164A8"/>
    <w:rsid w:val="0011653D"/>
    <w:rsid w:val="00116755"/>
    <w:rsid w:val="00116ACD"/>
    <w:rsid w:val="00116AD8"/>
    <w:rsid w:val="00116C76"/>
    <w:rsid w:val="00116D30"/>
    <w:rsid w:val="001170E6"/>
    <w:rsid w:val="001171D2"/>
    <w:rsid w:val="001174A7"/>
    <w:rsid w:val="001175C2"/>
    <w:rsid w:val="00117897"/>
    <w:rsid w:val="00117A6B"/>
    <w:rsid w:val="00117BA8"/>
    <w:rsid w:val="00117C67"/>
    <w:rsid w:val="00117FFC"/>
    <w:rsid w:val="00120957"/>
    <w:rsid w:val="00120A34"/>
    <w:rsid w:val="00120ACE"/>
    <w:rsid w:val="00120F1A"/>
    <w:rsid w:val="001219D9"/>
    <w:rsid w:val="00121B9F"/>
    <w:rsid w:val="00121CE3"/>
    <w:rsid w:val="00121FC5"/>
    <w:rsid w:val="0012223A"/>
    <w:rsid w:val="0012250C"/>
    <w:rsid w:val="00122781"/>
    <w:rsid w:val="0012285D"/>
    <w:rsid w:val="00122902"/>
    <w:rsid w:val="00122A1A"/>
    <w:rsid w:val="00122A8F"/>
    <w:rsid w:val="00122B13"/>
    <w:rsid w:val="00122B1E"/>
    <w:rsid w:val="00122C95"/>
    <w:rsid w:val="001230FF"/>
    <w:rsid w:val="001233C4"/>
    <w:rsid w:val="001235D3"/>
    <w:rsid w:val="00123665"/>
    <w:rsid w:val="00123825"/>
    <w:rsid w:val="00123D76"/>
    <w:rsid w:val="00124098"/>
    <w:rsid w:val="00124BF9"/>
    <w:rsid w:val="00124C40"/>
    <w:rsid w:val="00124CF3"/>
    <w:rsid w:val="00124E97"/>
    <w:rsid w:val="0012552D"/>
    <w:rsid w:val="00125863"/>
    <w:rsid w:val="00125876"/>
    <w:rsid w:val="00125923"/>
    <w:rsid w:val="001259C5"/>
    <w:rsid w:val="00125D0B"/>
    <w:rsid w:val="00125FEA"/>
    <w:rsid w:val="001260DF"/>
    <w:rsid w:val="00126463"/>
    <w:rsid w:val="001264B2"/>
    <w:rsid w:val="0012665C"/>
    <w:rsid w:val="0012675F"/>
    <w:rsid w:val="00126907"/>
    <w:rsid w:val="00127132"/>
    <w:rsid w:val="001274CE"/>
    <w:rsid w:val="0012794E"/>
    <w:rsid w:val="0012795F"/>
    <w:rsid w:val="00127D0F"/>
    <w:rsid w:val="00127D7E"/>
    <w:rsid w:val="0013002A"/>
    <w:rsid w:val="0013056F"/>
    <w:rsid w:val="001307F8"/>
    <w:rsid w:val="00130955"/>
    <w:rsid w:val="00130D9B"/>
    <w:rsid w:val="00130E18"/>
    <w:rsid w:val="00130F0B"/>
    <w:rsid w:val="00131038"/>
    <w:rsid w:val="00131041"/>
    <w:rsid w:val="001315EB"/>
    <w:rsid w:val="001316CB"/>
    <w:rsid w:val="0013186B"/>
    <w:rsid w:val="00131962"/>
    <w:rsid w:val="00131DAA"/>
    <w:rsid w:val="00131E88"/>
    <w:rsid w:val="0013243E"/>
    <w:rsid w:val="001324E0"/>
    <w:rsid w:val="001326B5"/>
    <w:rsid w:val="00132777"/>
    <w:rsid w:val="00132880"/>
    <w:rsid w:val="00132A12"/>
    <w:rsid w:val="00132A4B"/>
    <w:rsid w:val="00132A94"/>
    <w:rsid w:val="001330E6"/>
    <w:rsid w:val="0013339D"/>
    <w:rsid w:val="00133694"/>
    <w:rsid w:val="001338C6"/>
    <w:rsid w:val="00133C97"/>
    <w:rsid w:val="00133E97"/>
    <w:rsid w:val="00133FDA"/>
    <w:rsid w:val="0013415D"/>
    <w:rsid w:val="0013418C"/>
    <w:rsid w:val="001348B3"/>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726"/>
    <w:rsid w:val="0013796D"/>
    <w:rsid w:val="00137C76"/>
    <w:rsid w:val="00137DB1"/>
    <w:rsid w:val="00137E4E"/>
    <w:rsid w:val="00137FAD"/>
    <w:rsid w:val="00137FED"/>
    <w:rsid w:val="00140199"/>
    <w:rsid w:val="0014035D"/>
    <w:rsid w:val="001404A6"/>
    <w:rsid w:val="00140F94"/>
    <w:rsid w:val="001416C8"/>
    <w:rsid w:val="001416EF"/>
    <w:rsid w:val="00141814"/>
    <w:rsid w:val="00141A78"/>
    <w:rsid w:val="00141B2B"/>
    <w:rsid w:val="00142011"/>
    <w:rsid w:val="001423B9"/>
    <w:rsid w:val="001428DB"/>
    <w:rsid w:val="00142C61"/>
    <w:rsid w:val="00143049"/>
    <w:rsid w:val="00143A9B"/>
    <w:rsid w:val="0014408D"/>
    <w:rsid w:val="0014415E"/>
    <w:rsid w:val="0014425A"/>
    <w:rsid w:val="00144347"/>
    <w:rsid w:val="001443C5"/>
    <w:rsid w:val="00144400"/>
    <w:rsid w:val="0014462E"/>
    <w:rsid w:val="001446E5"/>
    <w:rsid w:val="001449EF"/>
    <w:rsid w:val="00144B78"/>
    <w:rsid w:val="00144CC4"/>
    <w:rsid w:val="00144E6E"/>
    <w:rsid w:val="00144F66"/>
    <w:rsid w:val="00144F8A"/>
    <w:rsid w:val="00145292"/>
    <w:rsid w:val="001456DB"/>
    <w:rsid w:val="00145826"/>
    <w:rsid w:val="00145A65"/>
    <w:rsid w:val="00145E53"/>
    <w:rsid w:val="00146129"/>
    <w:rsid w:val="001463CD"/>
    <w:rsid w:val="001463EC"/>
    <w:rsid w:val="001463FD"/>
    <w:rsid w:val="0014669A"/>
    <w:rsid w:val="001467FA"/>
    <w:rsid w:val="00146D19"/>
    <w:rsid w:val="00147086"/>
    <w:rsid w:val="001472B2"/>
    <w:rsid w:val="001473E8"/>
    <w:rsid w:val="001479C2"/>
    <w:rsid w:val="00147BFF"/>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392"/>
    <w:rsid w:val="001544D5"/>
    <w:rsid w:val="00154565"/>
    <w:rsid w:val="001545A3"/>
    <w:rsid w:val="00154641"/>
    <w:rsid w:val="001548F2"/>
    <w:rsid w:val="001549D5"/>
    <w:rsid w:val="00154C3B"/>
    <w:rsid w:val="00154CA4"/>
    <w:rsid w:val="00154F9D"/>
    <w:rsid w:val="00155173"/>
    <w:rsid w:val="001554F2"/>
    <w:rsid w:val="0015567B"/>
    <w:rsid w:val="00155AFE"/>
    <w:rsid w:val="00155CBE"/>
    <w:rsid w:val="00156030"/>
    <w:rsid w:val="0015626B"/>
    <w:rsid w:val="00156373"/>
    <w:rsid w:val="00156710"/>
    <w:rsid w:val="0015673D"/>
    <w:rsid w:val="00156E3E"/>
    <w:rsid w:val="00156FF3"/>
    <w:rsid w:val="00157313"/>
    <w:rsid w:val="001576AF"/>
    <w:rsid w:val="001576BD"/>
    <w:rsid w:val="00157B68"/>
    <w:rsid w:val="00157B8B"/>
    <w:rsid w:val="00157FC1"/>
    <w:rsid w:val="00160128"/>
    <w:rsid w:val="001601A9"/>
    <w:rsid w:val="0016026A"/>
    <w:rsid w:val="001603DA"/>
    <w:rsid w:val="001604DF"/>
    <w:rsid w:val="001605FD"/>
    <w:rsid w:val="00160603"/>
    <w:rsid w:val="001607B4"/>
    <w:rsid w:val="001607FA"/>
    <w:rsid w:val="0016096B"/>
    <w:rsid w:val="00160AEA"/>
    <w:rsid w:val="00160B61"/>
    <w:rsid w:val="00160C0D"/>
    <w:rsid w:val="00160D96"/>
    <w:rsid w:val="00160F38"/>
    <w:rsid w:val="00160F6D"/>
    <w:rsid w:val="00161375"/>
    <w:rsid w:val="001617B2"/>
    <w:rsid w:val="00161A07"/>
    <w:rsid w:val="00161A6E"/>
    <w:rsid w:val="00161C33"/>
    <w:rsid w:val="00161F3B"/>
    <w:rsid w:val="001620CB"/>
    <w:rsid w:val="00162207"/>
    <w:rsid w:val="0016222A"/>
    <w:rsid w:val="00162347"/>
    <w:rsid w:val="001625FA"/>
    <w:rsid w:val="001627B2"/>
    <w:rsid w:val="00162850"/>
    <w:rsid w:val="00162960"/>
    <w:rsid w:val="0016298C"/>
    <w:rsid w:val="001629E6"/>
    <w:rsid w:val="00162BA7"/>
    <w:rsid w:val="00162E76"/>
    <w:rsid w:val="0016318D"/>
    <w:rsid w:val="00163212"/>
    <w:rsid w:val="00163390"/>
    <w:rsid w:val="001636E8"/>
    <w:rsid w:val="001638C3"/>
    <w:rsid w:val="00163B1F"/>
    <w:rsid w:val="00163F0F"/>
    <w:rsid w:val="001643BC"/>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CA"/>
    <w:rsid w:val="00172F65"/>
    <w:rsid w:val="001730EC"/>
    <w:rsid w:val="00173765"/>
    <w:rsid w:val="00173BB9"/>
    <w:rsid w:val="00173F45"/>
    <w:rsid w:val="00174229"/>
    <w:rsid w:val="00174B68"/>
    <w:rsid w:val="00174D57"/>
    <w:rsid w:val="00175244"/>
    <w:rsid w:val="0017533E"/>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654"/>
    <w:rsid w:val="00184A14"/>
    <w:rsid w:val="00184CB2"/>
    <w:rsid w:val="001856E4"/>
    <w:rsid w:val="001857B8"/>
    <w:rsid w:val="00185B4D"/>
    <w:rsid w:val="00185B8A"/>
    <w:rsid w:val="00185DF7"/>
    <w:rsid w:val="00185EC9"/>
    <w:rsid w:val="00186205"/>
    <w:rsid w:val="0018641E"/>
    <w:rsid w:val="00186534"/>
    <w:rsid w:val="00186622"/>
    <w:rsid w:val="0018665B"/>
    <w:rsid w:val="0018677E"/>
    <w:rsid w:val="001869EC"/>
    <w:rsid w:val="00186AC1"/>
    <w:rsid w:val="00186AD4"/>
    <w:rsid w:val="001872A0"/>
    <w:rsid w:val="001875D4"/>
    <w:rsid w:val="00187679"/>
    <w:rsid w:val="00187709"/>
    <w:rsid w:val="00187C44"/>
    <w:rsid w:val="00187D4E"/>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684"/>
    <w:rsid w:val="00194704"/>
    <w:rsid w:val="001949C6"/>
    <w:rsid w:val="00195AC3"/>
    <w:rsid w:val="001960AC"/>
    <w:rsid w:val="001964D7"/>
    <w:rsid w:val="001967FA"/>
    <w:rsid w:val="00196976"/>
    <w:rsid w:val="00196B06"/>
    <w:rsid w:val="00196BD8"/>
    <w:rsid w:val="00196FB8"/>
    <w:rsid w:val="0019702E"/>
    <w:rsid w:val="00197089"/>
    <w:rsid w:val="0019713F"/>
    <w:rsid w:val="001971CB"/>
    <w:rsid w:val="001974D3"/>
    <w:rsid w:val="001975A7"/>
    <w:rsid w:val="001976A9"/>
    <w:rsid w:val="00197B92"/>
    <w:rsid w:val="00197C73"/>
    <w:rsid w:val="001A091A"/>
    <w:rsid w:val="001A0B54"/>
    <w:rsid w:val="001A0B70"/>
    <w:rsid w:val="001A0BFA"/>
    <w:rsid w:val="001A0CC0"/>
    <w:rsid w:val="001A0DF3"/>
    <w:rsid w:val="001A1363"/>
    <w:rsid w:val="001A15AD"/>
    <w:rsid w:val="001A15B3"/>
    <w:rsid w:val="001A16B9"/>
    <w:rsid w:val="001A1771"/>
    <w:rsid w:val="001A1991"/>
    <w:rsid w:val="001A1B14"/>
    <w:rsid w:val="001A1B62"/>
    <w:rsid w:val="001A1B79"/>
    <w:rsid w:val="001A1CEE"/>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EBB"/>
    <w:rsid w:val="001A4397"/>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56A"/>
    <w:rsid w:val="001A76BB"/>
    <w:rsid w:val="001A7909"/>
    <w:rsid w:val="001A7AE1"/>
    <w:rsid w:val="001A7B11"/>
    <w:rsid w:val="001A7BCE"/>
    <w:rsid w:val="001A7C4B"/>
    <w:rsid w:val="001A7CA8"/>
    <w:rsid w:val="001A7EA6"/>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FFF"/>
    <w:rsid w:val="001B316A"/>
    <w:rsid w:val="001B31B7"/>
    <w:rsid w:val="001B3242"/>
    <w:rsid w:val="001B334D"/>
    <w:rsid w:val="001B33F4"/>
    <w:rsid w:val="001B34AC"/>
    <w:rsid w:val="001B3999"/>
    <w:rsid w:val="001B3D07"/>
    <w:rsid w:val="001B3EB3"/>
    <w:rsid w:val="001B4650"/>
    <w:rsid w:val="001B471D"/>
    <w:rsid w:val="001B496A"/>
    <w:rsid w:val="001B4AFD"/>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BF6"/>
    <w:rsid w:val="001B6D4F"/>
    <w:rsid w:val="001B7423"/>
    <w:rsid w:val="001B7706"/>
    <w:rsid w:val="001B791F"/>
    <w:rsid w:val="001B7973"/>
    <w:rsid w:val="001B7AA2"/>
    <w:rsid w:val="001B7E6D"/>
    <w:rsid w:val="001B7FD5"/>
    <w:rsid w:val="001C0FE7"/>
    <w:rsid w:val="001C1119"/>
    <w:rsid w:val="001C131D"/>
    <w:rsid w:val="001C13AA"/>
    <w:rsid w:val="001C1772"/>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756"/>
    <w:rsid w:val="001C3959"/>
    <w:rsid w:val="001C3C7E"/>
    <w:rsid w:val="001C439D"/>
    <w:rsid w:val="001C4574"/>
    <w:rsid w:val="001C48A8"/>
    <w:rsid w:val="001C4920"/>
    <w:rsid w:val="001C4BF6"/>
    <w:rsid w:val="001C4EF9"/>
    <w:rsid w:val="001C588E"/>
    <w:rsid w:val="001C5AC3"/>
    <w:rsid w:val="001C5F7A"/>
    <w:rsid w:val="001C60BB"/>
    <w:rsid w:val="001C69E3"/>
    <w:rsid w:val="001C6B4F"/>
    <w:rsid w:val="001C6B90"/>
    <w:rsid w:val="001C6C09"/>
    <w:rsid w:val="001C6F45"/>
    <w:rsid w:val="001C7058"/>
    <w:rsid w:val="001C77A9"/>
    <w:rsid w:val="001C78A8"/>
    <w:rsid w:val="001C7A72"/>
    <w:rsid w:val="001C7D93"/>
    <w:rsid w:val="001D0044"/>
    <w:rsid w:val="001D0678"/>
    <w:rsid w:val="001D0894"/>
    <w:rsid w:val="001D09D2"/>
    <w:rsid w:val="001D1077"/>
    <w:rsid w:val="001D11C5"/>
    <w:rsid w:val="001D1279"/>
    <w:rsid w:val="001D198A"/>
    <w:rsid w:val="001D1A69"/>
    <w:rsid w:val="001D1D77"/>
    <w:rsid w:val="001D2240"/>
    <w:rsid w:val="001D25E5"/>
    <w:rsid w:val="001D283E"/>
    <w:rsid w:val="001D28FD"/>
    <w:rsid w:val="001D2BC8"/>
    <w:rsid w:val="001D2F08"/>
    <w:rsid w:val="001D34BF"/>
    <w:rsid w:val="001D384F"/>
    <w:rsid w:val="001D39CD"/>
    <w:rsid w:val="001D3C97"/>
    <w:rsid w:val="001D3D41"/>
    <w:rsid w:val="001D441C"/>
    <w:rsid w:val="001D459E"/>
    <w:rsid w:val="001D4639"/>
    <w:rsid w:val="001D4647"/>
    <w:rsid w:val="001D48D7"/>
    <w:rsid w:val="001D49A4"/>
    <w:rsid w:val="001D4B6A"/>
    <w:rsid w:val="001D4F80"/>
    <w:rsid w:val="001D511F"/>
    <w:rsid w:val="001D5197"/>
    <w:rsid w:val="001D5215"/>
    <w:rsid w:val="001D56DE"/>
    <w:rsid w:val="001D58A3"/>
    <w:rsid w:val="001D5B1A"/>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E0388"/>
    <w:rsid w:val="001E07FF"/>
    <w:rsid w:val="001E0815"/>
    <w:rsid w:val="001E089A"/>
    <w:rsid w:val="001E0DCF"/>
    <w:rsid w:val="001E0F60"/>
    <w:rsid w:val="001E121F"/>
    <w:rsid w:val="001E12B9"/>
    <w:rsid w:val="001E1325"/>
    <w:rsid w:val="001E15AF"/>
    <w:rsid w:val="001E1691"/>
    <w:rsid w:val="001E172E"/>
    <w:rsid w:val="001E1CCB"/>
    <w:rsid w:val="001E1F03"/>
    <w:rsid w:val="001E1F14"/>
    <w:rsid w:val="001E1FA0"/>
    <w:rsid w:val="001E2070"/>
    <w:rsid w:val="001E2121"/>
    <w:rsid w:val="001E221C"/>
    <w:rsid w:val="001E2788"/>
    <w:rsid w:val="001E2B42"/>
    <w:rsid w:val="001E2D43"/>
    <w:rsid w:val="001E2DA8"/>
    <w:rsid w:val="001E2F74"/>
    <w:rsid w:val="001E362E"/>
    <w:rsid w:val="001E378A"/>
    <w:rsid w:val="001E37E0"/>
    <w:rsid w:val="001E3D2F"/>
    <w:rsid w:val="001E3DBC"/>
    <w:rsid w:val="001E4374"/>
    <w:rsid w:val="001E4390"/>
    <w:rsid w:val="001E444F"/>
    <w:rsid w:val="001E462B"/>
    <w:rsid w:val="001E518A"/>
    <w:rsid w:val="001E5223"/>
    <w:rsid w:val="001E5329"/>
    <w:rsid w:val="001E5399"/>
    <w:rsid w:val="001E54F0"/>
    <w:rsid w:val="001E55A9"/>
    <w:rsid w:val="001E56F0"/>
    <w:rsid w:val="001E5811"/>
    <w:rsid w:val="001E58C2"/>
    <w:rsid w:val="001E594D"/>
    <w:rsid w:val="001E5BA5"/>
    <w:rsid w:val="001E5ED0"/>
    <w:rsid w:val="001E5EF7"/>
    <w:rsid w:val="001E5F0F"/>
    <w:rsid w:val="001E609F"/>
    <w:rsid w:val="001E628A"/>
    <w:rsid w:val="001E64EE"/>
    <w:rsid w:val="001E6563"/>
    <w:rsid w:val="001E67D3"/>
    <w:rsid w:val="001E6BDB"/>
    <w:rsid w:val="001E6BE2"/>
    <w:rsid w:val="001E6EF2"/>
    <w:rsid w:val="001E6FE9"/>
    <w:rsid w:val="001E70A3"/>
    <w:rsid w:val="001E742A"/>
    <w:rsid w:val="001E7446"/>
    <w:rsid w:val="001E7702"/>
    <w:rsid w:val="001E77BA"/>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26D"/>
    <w:rsid w:val="001F2302"/>
    <w:rsid w:val="001F2360"/>
    <w:rsid w:val="001F2FFE"/>
    <w:rsid w:val="001F3C20"/>
    <w:rsid w:val="001F3F24"/>
    <w:rsid w:val="001F3FF8"/>
    <w:rsid w:val="001F4124"/>
    <w:rsid w:val="001F44E7"/>
    <w:rsid w:val="001F4623"/>
    <w:rsid w:val="001F4954"/>
    <w:rsid w:val="001F5086"/>
    <w:rsid w:val="001F50F6"/>
    <w:rsid w:val="001F5179"/>
    <w:rsid w:val="001F5187"/>
    <w:rsid w:val="001F5939"/>
    <w:rsid w:val="001F5DF3"/>
    <w:rsid w:val="001F633E"/>
    <w:rsid w:val="001F63D8"/>
    <w:rsid w:val="001F63F5"/>
    <w:rsid w:val="001F64E5"/>
    <w:rsid w:val="001F66F1"/>
    <w:rsid w:val="001F68A9"/>
    <w:rsid w:val="001F6D2E"/>
    <w:rsid w:val="001F6ECE"/>
    <w:rsid w:val="001F7350"/>
    <w:rsid w:val="001F7516"/>
    <w:rsid w:val="0020004F"/>
    <w:rsid w:val="00200233"/>
    <w:rsid w:val="00200449"/>
    <w:rsid w:val="00200499"/>
    <w:rsid w:val="0020058D"/>
    <w:rsid w:val="002006B5"/>
    <w:rsid w:val="00200B6D"/>
    <w:rsid w:val="00200FE2"/>
    <w:rsid w:val="002014CB"/>
    <w:rsid w:val="0020153D"/>
    <w:rsid w:val="00201560"/>
    <w:rsid w:val="002016A7"/>
    <w:rsid w:val="002017D1"/>
    <w:rsid w:val="00201ECA"/>
    <w:rsid w:val="00202052"/>
    <w:rsid w:val="0020212E"/>
    <w:rsid w:val="00202250"/>
    <w:rsid w:val="002027A4"/>
    <w:rsid w:val="00202A67"/>
    <w:rsid w:val="00202C27"/>
    <w:rsid w:val="0020310D"/>
    <w:rsid w:val="0020317E"/>
    <w:rsid w:val="00203427"/>
    <w:rsid w:val="00203569"/>
    <w:rsid w:val="00203594"/>
    <w:rsid w:val="00203638"/>
    <w:rsid w:val="002037F3"/>
    <w:rsid w:val="0020387D"/>
    <w:rsid w:val="00203B42"/>
    <w:rsid w:val="00203BC3"/>
    <w:rsid w:val="00203D1F"/>
    <w:rsid w:val="00203D4D"/>
    <w:rsid w:val="00203F88"/>
    <w:rsid w:val="002044E5"/>
    <w:rsid w:val="00204558"/>
    <w:rsid w:val="0020455D"/>
    <w:rsid w:val="00204869"/>
    <w:rsid w:val="00204976"/>
    <w:rsid w:val="002055B3"/>
    <w:rsid w:val="00205657"/>
    <w:rsid w:val="0020567A"/>
    <w:rsid w:val="002057D8"/>
    <w:rsid w:val="00205904"/>
    <w:rsid w:val="002059D9"/>
    <w:rsid w:val="00206139"/>
    <w:rsid w:val="0020625B"/>
    <w:rsid w:val="002063AD"/>
    <w:rsid w:val="00206518"/>
    <w:rsid w:val="002069A4"/>
    <w:rsid w:val="00206BE8"/>
    <w:rsid w:val="00206C4E"/>
    <w:rsid w:val="00206E69"/>
    <w:rsid w:val="00206ECA"/>
    <w:rsid w:val="00207216"/>
    <w:rsid w:val="00207AC1"/>
    <w:rsid w:val="00207B75"/>
    <w:rsid w:val="00207B8B"/>
    <w:rsid w:val="00207C7F"/>
    <w:rsid w:val="00207DCF"/>
    <w:rsid w:val="002100A3"/>
    <w:rsid w:val="0021022B"/>
    <w:rsid w:val="00210337"/>
    <w:rsid w:val="00210497"/>
    <w:rsid w:val="002104C3"/>
    <w:rsid w:val="002105AE"/>
    <w:rsid w:val="002106E1"/>
    <w:rsid w:val="00210EDF"/>
    <w:rsid w:val="00211069"/>
    <w:rsid w:val="00211092"/>
    <w:rsid w:val="0021109F"/>
    <w:rsid w:val="00211332"/>
    <w:rsid w:val="0021187C"/>
    <w:rsid w:val="002118E6"/>
    <w:rsid w:val="00211CA0"/>
    <w:rsid w:val="002121F2"/>
    <w:rsid w:val="00212530"/>
    <w:rsid w:val="002126C5"/>
    <w:rsid w:val="002127BF"/>
    <w:rsid w:val="002127CF"/>
    <w:rsid w:val="002128B9"/>
    <w:rsid w:val="00212C21"/>
    <w:rsid w:val="00212FDD"/>
    <w:rsid w:val="00213061"/>
    <w:rsid w:val="00213316"/>
    <w:rsid w:val="002133B6"/>
    <w:rsid w:val="002134C8"/>
    <w:rsid w:val="00213806"/>
    <w:rsid w:val="00213A88"/>
    <w:rsid w:val="00213ED0"/>
    <w:rsid w:val="00213F32"/>
    <w:rsid w:val="00214554"/>
    <w:rsid w:val="0021463B"/>
    <w:rsid w:val="002146AD"/>
    <w:rsid w:val="00214C27"/>
    <w:rsid w:val="00214EEC"/>
    <w:rsid w:val="0021546C"/>
    <w:rsid w:val="002154AE"/>
    <w:rsid w:val="00215570"/>
    <w:rsid w:val="0021587D"/>
    <w:rsid w:val="00215B09"/>
    <w:rsid w:val="00215C61"/>
    <w:rsid w:val="00215E27"/>
    <w:rsid w:val="002160B9"/>
    <w:rsid w:val="002165B6"/>
    <w:rsid w:val="002166D5"/>
    <w:rsid w:val="0021673B"/>
    <w:rsid w:val="00216744"/>
    <w:rsid w:val="002167A5"/>
    <w:rsid w:val="00216867"/>
    <w:rsid w:val="00216CCC"/>
    <w:rsid w:val="00216E3B"/>
    <w:rsid w:val="00216FB0"/>
    <w:rsid w:val="0021707C"/>
    <w:rsid w:val="00217105"/>
    <w:rsid w:val="002171E5"/>
    <w:rsid w:val="00217406"/>
    <w:rsid w:val="00217542"/>
    <w:rsid w:val="00217727"/>
    <w:rsid w:val="00217787"/>
    <w:rsid w:val="00217A38"/>
    <w:rsid w:val="00217F13"/>
    <w:rsid w:val="0022001E"/>
    <w:rsid w:val="00220107"/>
    <w:rsid w:val="00220665"/>
    <w:rsid w:val="0022080C"/>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D45"/>
    <w:rsid w:val="00223EE8"/>
    <w:rsid w:val="00223FEE"/>
    <w:rsid w:val="002245D7"/>
    <w:rsid w:val="002246F9"/>
    <w:rsid w:val="00224846"/>
    <w:rsid w:val="00224964"/>
    <w:rsid w:val="00224AA8"/>
    <w:rsid w:val="00224D45"/>
    <w:rsid w:val="00224DB7"/>
    <w:rsid w:val="00225042"/>
    <w:rsid w:val="00225305"/>
    <w:rsid w:val="00225365"/>
    <w:rsid w:val="0022554F"/>
    <w:rsid w:val="002259A1"/>
    <w:rsid w:val="00225B61"/>
    <w:rsid w:val="00225DCB"/>
    <w:rsid w:val="0022640D"/>
    <w:rsid w:val="002264D3"/>
    <w:rsid w:val="002266A7"/>
    <w:rsid w:val="002268CD"/>
    <w:rsid w:val="00226C63"/>
    <w:rsid w:val="00226E15"/>
    <w:rsid w:val="00227050"/>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74D"/>
    <w:rsid w:val="00236A1E"/>
    <w:rsid w:val="00236C98"/>
    <w:rsid w:val="00236E79"/>
    <w:rsid w:val="00237585"/>
    <w:rsid w:val="002375D1"/>
    <w:rsid w:val="0023768B"/>
    <w:rsid w:val="002376F8"/>
    <w:rsid w:val="00237A05"/>
    <w:rsid w:val="002402AB"/>
    <w:rsid w:val="002402AF"/>
    <w:rsid w:val="0024039C"/>
    <w:rsid w:val="0024081C"/>
    <w:rsid w:val="00240866"/>
    <w:rsid w:val="0024089D"/>
    <w:rsid w:val="00240A72"/>
    <w:rsid w:val="002415F8"/>
    <w:rsid w:val="00241B77"/>
    <w:rsid w:val="00241C70"/>
    <w:rsid w:val="00241C9F"/>
    <w:rsid w:val="00242569"/>
    <w:rsid w:val="0024290B"/>
    <w:rsid w:val="00242BFF"/>
    <w:rsid w:val="00242D25"/>
    <w:rsid w:val="00243084"/>
    <w:rsid w:val="002430C8"/>
    <w:rsid w:val="00243157"/>
    <w:rsid w:val="002438F0"/>
    <w:rsid w:val="00243A0D"/>
    <w:rsid w:val="00243C68"/>
    <w:rsid w:val="00243C75"/>
    <w:rsid w:val="00243EE0"/>
    <w:rsid w:val="00243F19"/>
    <w:rsid w:val="00243F8C"/>
    <w:rsid w:val="0024407F"/>
    <w:rsid w:val="002440F1"/>
    <w:rsid w:val="002440F4"/>
    <w:rsid w:val="002442EB"/>
    <w:rsid w:val="002445BF"/>
    <w:rsid w:val="00244931"/>
    <w:rsid w:val="002449FA"/>
    <w:rsid w:val="00244AB5"/>
    <w:rsid w:val="00244ACB"/>
    <w:rsid w:val="00244C38"/>
    <w:rsid w:val="00244CAC"/>
    <w:rsid w:val="00244E5E"/>
    <w:rsid w:val="00245289"/>
    <w:rsid w:val="002458D7"/>
    <w:rsid w:val="00245B63"/>
    <w:rsid w:val="00245C46"/>
    <w:rsid w:val="00246295"/>
    <w:rsid w:val="002463C7"/>
    <w:rsid w:val="00246598"/>
    <w:rsid w:val="0024679F"/>
    <w:rsid w:val="00246F17"/>
    <w:rsid w:val="00246F30"/>
    <w:rsid w:val="00247183"/>
    <w:rsid w:val="002471C9"/>
    <w:rsid w:val="002471E0"/>
    <w:rsid w:val="002477B3"/>
    <w:rsid w:val="00247890"/>
    <w:rsid w:val="00247B2F"/>
    <w:rsid w:val="00247D3C"/>
    <w:rsid w:val="00247D54"/>
    <w:rsid w:val="00250020"/>
    <w:rsid w:val="002503EB"/>
    <w:rsid w:val="0025041D"/>
    <w:rsid w:val="002509E5"/>
    <w:rsid w:val="00250ABC"/>
    <w:rsid w:val="00250ADE"/>
    <w:rsid w:val="00251850"/>
    <w:rsid w:val="00251861"/>
    <w:rsid w:val="00251977"/>
    <w:rsid w:val="00251A0C"/>
    <w:rsid w:val="002520CB"/>
    <w:rsid w:val="002522A2"/>
    <w:rsid w:val="00252376"/>
    <w:rsid w:val="00252694"/>
    <w:rsid w:val="0025295E"/>
    <w:rsid w:val="00252DEA"/>
    <w:rsid w:val="00252FC9"/>
    <w:rsid w:val="00253149"/>
    <w:rsid w:val="0025358E"/>
    <w:rsid w:val="00253B1F"/>
    <w:rsid w:val="00254239"/>
    <w:rsid w:val="00254537"/>
    <w:rsid w:val="00254645"/>
    <w:rsid w:val="00254877"/>
    <w:rsid w:val="00254973"/>
    <w:rsid w:val="00254A66"/>
    <w:rsid w:val="00254C09"/>
    <w:rsid w:val="00254C7E"/>
    <w:rsid w:val="00255658"/>
    <w:rsid w:val="002556CF"/>
    <w:rsid w:val="00255B8E"/>
    <w:rsid w:val="002560C5"/>
    <w:rsid w:val="002560DC"/>
    <w:rsid w:val="00256341"/>
    <w:rsid w:val="00256A16"/>
    <w:rsid w:val="00256C24"/>
    <w:rsid w:val="00256EAD"/>
    <w:rsid w:val="00256FA2"/>
    <w:rsid w:val="0025732F"/>
    <w:rsid w:val="0025781B"/>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381F"/>
    <w:rsid w:val="002638F9"/>
    <w:rsid w:val="00263A27"/>
    <w:rsid w:val="00263AC7"/>
    <w:rsid w:val="00263C2E"/>
    <w:rsid w:val="00263ED9"/>
    <w:rsid w:val="00263F64"/>
    <w:rsid w:val="00264181"/>
    <w:rsid w:val="00264550"/>
    <w:rsid w:val="0026461D"/>
    <w:rsid w:val="00264663"/>
    <w:rsid w:val="002646EC"/>
    <w:rsid w:val="002648EF"/>
    <w:rsid w:val="0026545F"/>
    <w:rsid w:val="0026548C"/>
    <w:rsid w:val="0026560E"/>
    <w:rsid w:val="0026567B"/>
    <w:rsid w:val="002656D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1119"/>
    <w:rsid w:val="00271164"/>
    <w:rsid w:val="002711A1"/>
    <w:rsid w:val="00271628"/>
    <w:rsid w:val="00271DE3"/>
    <w:rsid w:val="00271DF1"/>
    <w:rsid w:val="002722E7"/>
    <w:rsid w:val="00272325"/>
    <w:rsid w:val="0027285C"/>
    <w:rsid w:val="00272C75"/>
    <w:rsid w:val="00272F3F"/>
    <w:rsid w:val="0027343A"/>
    <w:rsid w:val="002735B2"/>
    <w:rsid w:val="00273B6B"/>
    <w:rsid w:val="00274106"/>
    <w:rsid w:val="00274703"/>
    <w:rsid w:val="0027499E"/>
    <w:rsid w:val="00274A9E"/>
    <w:rsid w:val="00274D5A"/>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A2E"/>
    <w:rsid w:val="00277C29"/>
    <w:rsid w:val="00277EA6"/>
    <w:rsid w:val="00280107"/>
    <w:rsid w:val="0028026D"/>
    <w:rsid w:val="0028037B"/>
    <w:rsid w:val="002804E4"/>
    <w:rsid w:val="00280561"/>
    <w:rsid w:val="002806EA"/>
    <w:rsid w:val="0028071B"/>
    <w:rsid w:val="00280BF8"/>
    <w:rsid w:val="0028121A"/>
    <w:rsid w:val="00281222"/>
    <w:rsid w:val="0028138A"/>
    <w:rsid w:val="002813B8"/>
    <w:rsid w:val="00282354"/>
    <w:rsid w:val="00282910"/>
    <w:rsid w:val="00282A95"/>
    <w:rsid w:val="00282D26"/>
    <w:rsid w:val="00282E39"/>
    <w:rsid w:val="00282E40"/>
    <w:rsid w:val="00282F51"/>
    <w:rsid w:val="002832AE"/>
    <w:rsid w:val="002832DC"/>
    <w:rsid w:val="002838C4"/>
    <w:rsid w:val="00283F2B"/>
    <w:rsid w:val="00284498"/>
    <w:rsid w:val="002844D0"/>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A20"/>
    <w:rsid w:val="00290E5B"/>
    <w:rsid w:val="00290F28"/>
    <w:rsid w:val="00290F96"/>
    <w:rsid w:val="0029115F"/>
    <w:rsid w:val="00291428"/>
    <w:rsid w:val="002914F8"/>
    <w:rsid w:val="002916B3"/>
    <w:rsid w:val="00291759"/>
    <w:rsid w:val="002917E7"/>
    <w:rsid w:val="0029189B"/>
    <w:rsid w:val="00291984"/>
    <w:rsid w:val="00291C0F"/>
    <w:rsid w:val="00291C1D"/>
    <w:rsid w:val="00291F59"/>
    <w:rsid w:val="00292884"/>
    <w:rsid w:val="00292C36"/>
    <w:rsid w:val="0029321A"/>
    <w:rsid w:val="00293305"/>
    <w:rsid w:val="002934C6"/>
    <w:rsid w:val="002934DE"/>
    <w:rsid w:val="002939B0"/>
    <w:rsid w:val="00293BFD"/>
    <w:rsid w:val="00293C91"/>
    <w:rsid w:val="00293F2D"/>
    <w:rsid w:val="00294537"/>
    <w:rsid w:val="00294F5B"/>
    <w:rsid w:val="00295074"/>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1FB"/>
    <w:rsid w:val="002A0364"/>
    <w:rsid w:val="002A05FC"/>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4DB"/>
    <w:rsid w:val="002B0C15"/>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3227"/>
    <w:rsid w:val="002B3584"/>
    <w:rsid w:val="002B3782"/>
    <w:rsid w:val="002B37AA"/>
    <w:rsid w:val="002B37F8"/>
    <w:rsid w:val="002B3C4E"/>
    <w:rsid w:val="002B3E43"/>
    <w:rsid w:val="002B409C"/>
    <w:rsid w:val="002B44EE"/>
    <w:rsid w:val="002B476C"/>
    <w:rsid w:val="002B48BC"/>
    <w:rsid w:val="002B4A1C"/>
    <w:rsid w:val="002B4B4F"/>
    <w:rsid w:val="002B53F1"/>
    <w:rsid w:val="002B59DC"/>
    <w:rsid w:val="002B61AD"/>
    <w:rsid w:val="002B629C"/>
    <w:rsid w:val="002B636E"/>
    <w:rsid w:val="002B6636"/>
    <w:rsid w:val="002B69A1"/>
    <w:rsid w:val="002B6D1E"/>
    <w:rsid w:val="002B6F1D"/>
    <w:rsid w:val="002B7408"/>
    <w:rsid w:val="002B77DD"/>
    <w:rsid w:val="002B784E"/>
    <w:rsid w:val="002C0321"/>
    <w:rsid w:val="002C08E9"/>
    <w:rsid w:val="002C0F53"/>
    <w:rsid w:val="002C0FD0"/>
    <w:rsid w:val="002C153E"/>
    <w:rsid w:val="002C1C7B"/>
    <w:rsid w:val="002C20F2"/>
    <w:rsid w:val="002C2504"/>
    <w:rsid w:val="002C2C33"/>
    <w:rsid w:val="002C3832"/>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C99"/>
    <w:rsid w:val="002C6EEF"/>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FF8"/>
    <w:rsid w:val="002D236B"/>
    <w:rsid w:val="002D26FC"/>
    <w:rsid w:val="002D282F"/>
    <w:rsid w:val="002D28EA"/>
    <w:rsid w:val="002D2B97"/>
    <w:rsid w:val="002D2BBA"/>
    <w:rsid w:val="002D2E63"/>
    <w:rsid w:val="002D2E6A"/>
    <w:rsid w:val="002D343B"/>
    <w:rsid w:val="002D34CF"/>
    <w:rsid w:val="002D3605"/>
    <w:rsid w:val="002D3638"/>
    <w:rsid w:val="002D385B"/>
    <w:rsid w:val="002D409A"/>
    <w:rsid w:val="002D41DB"/>
    <w:rsid w:val="002D4259"/>
    <w:rsid w:val="002D4357"/>
    <w:rsid w:val="002D4541"/>
    <w:rsid w:val="002D45F5"/>
    <w:rsid w:val="002D4647"/>
    <w:rsid w:val="002D4809"/>
    <w:rsid w:val="002D4F2C"/>
    <w:rsid w:val="002D509C"/>
    <w:rsid w:val="002D51F3"/>
    <w:rsid w:val="002D5412"/>
    <w:rsid w:val="002D54B0"/>
    <w:rsid w:val="002D56E6"/>
    <w:rsid w:val="002D570C"/>
    <w:rsid w:val="002D584F"/>
    <w:rsid w:val="002D592D"/>
    <w:rsid w:val="002D596C"/>
    <w:rsid w:val="002D5ED9"/>
    <w:rsid w:val="002D62BA"/>
    <w:rsid w:val="002D65D9"/>
    <w:rsid w:val="002D65EC"/>
    <w:rsid w:val="002D65F2"/>
    <w:rsid w:val="002D67B7"/>
    <w:rsid w:val="002D67ED"/>
    <w:rsid w:val="002D6CD0"/>
    <w:rsid w:val="002D6F2A"/>
    <w:rsid w:val="002D70BA"/>
    <w:rsid w:val="002D73D5"/>
    <w:rsid w:val="002D7472"/>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31F"/>
    <w:rsid w:val="002E1565"/>
    <w:rsid w:val="002E157C"/>
    <w:rsid w:val="002E158F"/>
    <w:rsid w:val="002E19E8"/>
    <w:rsid w:val="002E1BC1"/>
    <w:rsid w:val="002E1D5D"/>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E9"/>
    <w:rsid w:val="002E702C"/>
    <w:rsid w:val="002E774C"/>
    <w:rsid w:val="002E7906"/>
    <w:rsid w:val="002E7935"/>
    <w:rsid w:val="002E7BE4"/>
    <w:rsid w:val="002E7C8C"/>
    <w:rsid w:val="002E7E74"/>
    <w:rsid w:val="002F018D"/>
    <w:rsid w:val="002F03ED"/>
    <w:rsid w:val="002F0687"/>
    <w:rsid w:val="002F0850"/>
    <w:rsid w:val="002F091F"/>
    <w:rsid w:val="002F092B"/>
    <w:rsid w:val="002F0C89"/>
    <w:rsid w:val="002F0CC9"/>
    <w:rsid w:val="002F0E2A"/>
    <w:rsid w:val="002F1335"/>
    <w:rsid w:val="002F1405"/>
    <w:rsid w:val="002F1422"/>
    <w:rsid w:val="002F1C8E"/>
    <w:rsid w:val="002F1FDE"/>
    <w:rsid w:val="002F209E"/>
    <w:rsid w:val="002F2308"/>
    <w:rsid w:val="002F2516"/>
    <w:rsid w:val="002F2933"/>
    <w:rsid w:val="002F2981"/>
    <w:rsid w:val="002F2AED"/>
    <w:rsid w:val="002F2DA8"/>
    <w:rsid w:val="002F2FF5"/>
    <w:rsid w:val="002F3155"/>
    <w:rsid w:val="002F36DD"/>
    <w:rsid w:val="002F3CB2"/>
    <w:rsid w:val="002F3F12"/>
    <w:rsid w:val="002F4027"/>
    <w:rsid w:val="002F4347"/>
    <w:rsid w:val="002F451C"/>
    <w:rsid w:val="002F4C6E"/>
    <w:rsid w:val="002F504B"/>
    <w:rsid w:val="002F5080"/>
    <w:rsid w:val="002F546F"/>
    <w:rsid w:val="002F56FD"/>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28C"/>
    <w:rsid w:val="00300357"/>
    <w:rsid w:val="003004DF"/>
    <w:rsid w:val="00300506"/>
    <w:rsid w:val="003009B2"/>
    <w:rsid w:val="00300CCB"/>
    <w:rsid w:val="00300EF0"/>
    <w:rsid w:val="0030124E"/>
    <w:rsid w:val="00301322"/>
    <w:rsid w:val="00301693"/>
    <w:rsid w:val="00301828"/>
    <w:rsid w:val="0030193A"/>
    <w:rsid w:val="00301C0B"/>
    <w:rsid w:val="00301C71"/>
    <w:rsid w:val="00302124"/>
    <w:rsid w:val="0030221F"/>
    <w:rsid w:val="0030234C"/>
    <w:rsid w:val="00302413"/>
    <w:rsid w:val="0030245C"/>
    <w:rsid w:val="003029D3"/>
    <w:rsid w:val="00302BDA"/>
    <w:rsid w:val="00302D04"/>
    <w:rsid w:val="00303227"/>
    <w:rsid w:val="00303327"/>
    <w:rsid w:val="003033AF"/>
    <w:rsid w:val="00303669"/>
    <w:rsid w:val="0030394F"/>
    <w:rsid w:val="00303A64"/>
    <w:rsid w:val="00303AA6"/>
    <w:rsid w:val="00303AEF"/>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992"/>
    <w:rsid w:val="00310A97"/>
    <w:rsid w:val="00310B42"/>
    <w:rsid w:val="00311078"/>
    <w:rsid w:val="003110A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684D"/>
    <w:rsid w:val="00316E43"/>
    <w:rsid w:val="00317194"/>
    <w:rsid w:val="003171BD"/>
    <w:rsid w:val="003172B0"/>
    <w:rsid w:val="003176F5"/>
    <w:rsid w:val="003176FE"/>
    <w:rsid w:val="00317777"/>
    <w:rsid w:val="003178B6"/>
    <w:rsid w:val="0031EC3A"/>
    <w:rsid w:val="00320426"/>
    <w:rsid w:val="0032048B"/>
    <w:rsid w:val="0032072B"/>
    <w:rsid w:val="00320BAA"/>
    <w:rsid w:val="00320D1B"/>
    <w:rsid w:val="00320E81"/>
    <w:rsid w:val="00320EC3"/>
    <w:rsid w:val="00320FE5"/>
    <w:rsid w:val="003211B9"/>
    <w:rsid w:val="003215E5"/>
    <w:rsid w:val="0032184D"/>
    <w:rsid w:val="00321899"/>
    <w:rsid w:val="00322002"/>
    <w:rsid w:val="00322320"/>
    <w:rsid w:val="0032249E"/>
    <w:rsid w:val="00322539"/>
    <w:rsid w:val="003229AB"/>
    <w:rsid w:val="00322E05"/>
    <w:rsid w:val="00322EAC"/>
    <w:rsid w:val="00322F41"/>
    <w:rsid w:val="00322F93"/>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F09"/>
    <w:rsid w:val="00325084"/>
    <w:rsid w:val="003252D2"/>
    <w:rsid w:val="003254D6"/>
    <w:rsid w:val="003256CF"/>
    <w:rsid w:val="00325903"/>
    <w:rsid w:val="00325C47"/>
    <w:rsid w:val="00325CE4"/>
    <w:rsid w:val="00325CF9"/>
    <w:rsid w:val="00325D76"/>
    <w:rsid w:val="00325D99"/>
    <w:rsid w:val="00325FF8"/>
    <w:rsid w:val="00326074"/>
    <w:rsid w:val="003266F6"/>
    <w:rsid w:val="00326B00"/>
    <w:rsid w:val="00326CEE"/>
    <w:rsid w:val="0032710C"/>
    <w:rsid w:val="0032715F"/>
    <w:rsid w:val="00327190"/>
    <w:rsid w:val="00327274"/>
    <w:rsid w:val="003278D6"/>
    <w:rsid w:val="003279DA"/>
    <w:rsid w:val="00327A92"/>
    <w:rsid w:val="003304B5"/>
    <w:rsid w:val="00330919"/>
    <w:rsid w:val="00330A00"/>
    <w:rsid w:val="00330D5D"/>
    <w:rsid w:val="00330E06"/>
    <w:rsid w:val="0033108E"/>
    <w:rsid w:val="003313F9"/>
    <w:rsid w:val="00331509"/>
    <w:rsid w:val="00331818"/>
    <w:rsid w:val="0033198E"/>
    <w:rsid w:val="00331D9D"/>
    <w:rsid w:val="003320C6"/>
    <w:rsid w:val="00332444"/>
    <w:rsid w:val="0033343C"/>
    <w:rsid w:val="0033362A"/>
    <w:rsid w:val="003337ED"/>
    <w:rsid w:val="00333CFC"/>
    <w:rsid w:val="00333E1D"/>
    <w:rsid w:val="00333E5C"/>
    <w:rsid w:val="00333E92"/>
    <w:rsid w:val="0033401D"/>
    <w:rsid w:val="003340C1"/>
    <w:rsid w:val="00334180"/>
    <w:rsid w:val="00334301"/>
    <w:rsid w:val="00334332"/>
    <w:rsid w:val="00334AB4"/>
    <w:rsid w:val="0033502D"/>
    <w:rsid w:val="00335267"/>
    <w:rsid w:val="0033531F"/>
    <w:rsid w:val="00335396"/>
    <w:rsid w:val="00335561"/>
    <w:rsid w:val="00335772"/>
    <w:rsid w:val="00335BF7"/>
    <w:rsid w:val="00335FE4"/>
    <w:rsid w:val="00336364"/>
    <w:rsid w:val="003363DA"/>
    <w:rsid w:val="0033640B"/>
    <w:rsid w:val="00336802"/>
    <w:rsid w:val="00336873"/>
    <w:rsid w:val="00336CDF"/>
    <w:rsid w:val="00336E42"/>
    <w:rsid w:val="003370D5"/>
    <w:rsid w:val="003371A7"/>
    <w:rsid w:val="003373FE"/>
    <w:rsid w:val="00337852"/>
    <w:rsid w:val="00337922"/>
    <w:rsid w:val="003379A1"/>
    <w:rsid w:val="00337B3F"/>
    <w:rsid w:val="003400C6"/>
    <w:rsid w:val="003405FC"/>
    <w:rsid w:val="00340655"/>
    <w:rsid w:val="0034084B"/>
    <w:rsid w:val="00340BB9"/>
    <w:rsid w:val="00340EDA"/>
    <w:rsid w:val="00340FE2"/>
    <w:rsid w:val="003410D9"/>
    <w:rsid w:val="003411A0"/>
    <w:rsid w:val="0034155E"/>
    <w:rsid w:val="003417E0"/>
    <w:rsid w:val="00341AF9"/>
    <w:rsid w:val="00341B18"/>
    <w:rsid w:val="00341C44"/>
    <w:rsid w:val="00341DAD"/>
    <w:rsid w:val="00341E67"/>
    <w:rsid w:val="00341F3D"/>
    <w:rsid w:val="003422EC"/>
    <w:rsid w:val="00342400"/>
    <w:rsid w:val="0034252E"/>
    <w:rsid w:val="00342759"/>
    <w:rsid w:val="003427AE"/>
    <w:rsid w:val="00342BAB"/>
    <w:rsid w:val="00342F0F"/>
    <w:rsid w:val="00342F73"/>
    <w:rsid w:val="003434CB"/>
    <w:rsid w:val="0034362E"/>
    <w:rsid w:val="00343636"/>
    <w:rsid w:val="00343694"/>
    <w:rsid w:val="003439F5"/>
    <w:rsid w:val="00343A61"/>
    <w:rsid w:val="00343A6D"/>
    <w:rsid w:val="00343B45"/>
    <w:rsid w:val="003440A5"/>
    <w:rsid w:val="0034420B"/>
    <w:rsid w:val="00344212"/>
    <w:rsid w:val="00344521"/>
    <w:rsid w:val="0034454C"/>
    <w:rsid w:val="0034489F"/>
    <w:rsid w:val="003448EB"/>
    <w:rsid w:val="00344A06"/>
    <w:rsid w:val="00344A08"/>
    <w:rsid w:val="00344A0B"/>
    <w:rsid w:val="00344FF4"/>
    <w:rsid w:val="0034509C"/>
    <w:rsid w:val="003452F2"/>
    <w:rsid w:val="00345405"/>
    <w:rsid w:val="00345490"/>
    <w:rsid w:val="00345A40"/>
    <w:rsid w:val="00345A64"/>
    <w:rsid w:val="00345B4E"/>
    <w:rsid w:val="00345B5F"/>
    <w:rsid w:val="00345E66"/>
    <w:rsid w:val="00345E84"/>
    <w:rsid w:val="003460BC"/>
    <w:rsid w:val="003461D6"/>
    <w:rsid w:val="00346218"/>
    <w:rsid w:val="00346392"/>
    <w:rsid w:val="00346716"/>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839"/>
    <w:rsid w:val="00350982"/>
    <w:rsid w:val="003509B4"/>
    <w:rsid w:val="00350B13"/>
    <w:rsid w:val="00350B3A"/>
    <w:rsid w:val="00350D46"/>
    <w:rsid w:val="00350EA1"/>
    <w:rsid w:val="00351AB2"/>
    <w:rsid w:val="00351B02"/>
    <w:rsid w:val="00351B22"/>
    <w:rsid w:val="00351C28"/>
    <w:rsid w:val="00352456"/>
    <w:rsid w:val="00352459"/>
    <w:rsid w:val="003526B6"/>
    <w:rsid w:val="0035274D"/>
    <w:rsid w:val="003534CB"/>
    <w:rsid w:val="003536B7"/>
    <w:rsid w:val="00353BC7"/>
    <w:rsid w:val="00353D63"/>
    <w:rsid w:val="00353E18"/>
    <w:rsid w:val="00354211"/>
    <w:rsid w:val="003542B0"/>
    <w:rsid w:val="00354331"/>
    <w:rsid w:val="003543C5"/>
    <w:rsid w:val="003546B6"/>
    <w:rsid w:val="00354703"/>
    <w:rsid w:val="00354A65"/>
    <w:rsid w:val="00354C12"/>
    <w:rsid w:val="00354F0B"/>
    <w:rsid w:val="00354FAA"/>
    <w:rsid w:val="00355050"/>
    <w:rsid w:val="003556A0"/>
    <w:rsid w:val="003557E0"/>
    <w:rsid w:val="0035584F"/>
    <w:rsid w:val="0035602B"/>
    <w:rsid w:val="003560D1"/>
    <w:rsid w:val="003562F9"/>
    <w:rsid w:val="00356319"/>
    <w:rsid w:val="00356462"/>
    <w:rsid w:val="0035655D"/>
    <w:rsid w:val="003565DB"/>
    <w:rsid w:val="00356D81"/>
    <w:rsid w:val="00356FA4"/>
    <w:rsid w:val="003570E8"/>
    <w:rsid w:val="00357207"/>
    <w:rsid w:val="00357310"/>
    <w:rsid w:val="00357595"/>
    <w:rsid w:val="00357818"/>
    <w:rsid w:val="003579E2"/>
    <w:rsid w:val="003602D5"/>
    <w:rsid w:val="003602D9"/>
    <w:rsid w:val="00360739"/>
    <w:rsid w:val="00360D9A"/>
    <w:rsid w:val="00360F0B"/>
    <w:rsid w:val="00361602"/>
    <w:rsid w:val="0036191C"/>
    <w:rsid w:val="00361B20"/>
    <w:rsid w:val="00362253"/>
    <w:rsid w:val="00362539"/>
    <w:rsid w:val="00362983"/>
    <w:rsid w:val="00362A75"/>
    <w:rsid w:val="00362CC0"/>
    <w:rsid w:val="00362D61"/>
    <w:rsid w:val="00363084"/>
    <w:rsid w:val="0036308C"/>
    <w:rsid w:val="003630CC"/>
    <w:rsid w:val="003632F8"/>
    <w:rsid w:val="003634E6"/>
    <w:rsid w:val="00363C63"/>
    <w:rsid w:val="00363D34"/>
    <w:rsid w:val="00363EAB"/>
    <w:rsid w:val="00364258"/>
    <w:rsid w:val="003642A8"/>
    <w:rsid w:val="0036440C"/>
    <w:rsid w:val="003644B0"/>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37F"/>
    <w:rsid w:val="00371A99"/>
    <w:rsid w:val="00371CE3"/>
    <w:rsid w:val="00371D2A"/>
    <w:rsid w:val="00371DCD"/>
    <w:rsid w:val="00372450"/>
    <w:rsid w:val="003728AE"/>
    <w:rsid w:val="00372C67"/>
    <w:rsid w:val="00372FB4"/>
    <w:rsid w:val="00373054"/>
    <w:rsid w:val="003733DC"/>
    <w:rsid w:val="0037354E"/>
    <w:rsid w:val="0037360C"/>
    <w:rsid w:val="00373687"/>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80049"/>
    <w:rsid w:val="00380206"/>
    <w:rsid w:val="0038065C"/>
    <w:rsid w:val="0038073C"/>
    <w:rsid w:val="00380AF9"/>
    <w:rsid w:val="00380B41"/>
    <w:rsid w:val="00380BC9"/>
    <w:rsid w:val="00380C65"/>
    <w:rsid w:val="00380EF3"/>
    <w:rsid w:val="00380FBC"/>
    <w:rsid w:val="00380FE1"/>
    <w:rsid w:val="00381191"/>
    <w:rsid w:val="0038137E"/>
    <w:rsid w:val="00381438"/>
    <w:rsid w:val="003814F4"/>
    <w:rsid w:val="00381E4A"/>
    <w:rsid w:val="00381F68"/>
    <w:rsid w:val="00382066"/>
    <w:rsid w:val="0038206C"/>
    <w:rsid w:val="00382655"/>
    <w:rsid w:val="00382AE5"/>
    <w:rsid w:val="003830F7"/>
    <w:rsid w:val="00383503"/>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B52"/>
    <w:rsid w:val="00385C03"/>
    <w:rsid w:val="00385DB3"/>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34B"/>
    <w:rsid w:val="00390406"/>
    <w:rsid w:val="0039041B"/>
    <w:rsid w:val="003905DC"/>
    <w:rsid w:val="003907F0"/>
    <w:rsid w:val="003909F8"/>
    <w:rsid w:val="00390AD7"/>
    <w:rsid w:val="00390B90"/>
    <w:rsid w:val="00390B94"/>
    <w:rsid w:val="00390E9C"/>
    <w:rsid w:val="0039113C"/>
    <w:rsid w:val="003911D5"/>
    <w:rsid w:val="00391727"/>
    <w:rsid w:val="00391F05"/>
    <w:rsid w:val="00392432"/>
    <w:rsid w:val="0039289C"/>
    <w:rsid w:val="003929EB"/>
    <w:rsid w:val="00392C42"/>
    <w:rsid w:val="00393286"/>
    <w:rsid w:val="00393620"/>
    <w:rsid w:val="00393711"/>
    <w:rsid w:val="00393736"/>
    <w:rsid w:val="00393765"/>
    <w:rsid w:val="00393922"/>
    <w:rsid w:val="00393A7E"/>
    <w:rsid w:val="00393D43"/>
    <w:rsid w:val="00393D89"/>
    <w:rsid w:val="00393E0C"/>
    <w:rsid w:val="003940CE"/>
    <w:rsid w:val="0039439F"/>
    <w:rsid w:val="003943FF"/>
    <w:rsid w:val="00394796"/>
    <w:rsid w:val="00394BA0"/>
    <w:rsid w:val="00394ED6"/>
    <w:rsid w:val="00395378"/>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D5"/>
    <w:rsid w:val="003A0D2E"/>
    <w:rsid w:val="003A0E1D"/>
    <w:rsid w:val="003A0EB4"/>
    <w:rsid w:val="003A1015"/>
    <w:rsid w:val="003A11E8"/>
    <w:rsid w:val="003A187B"/>
    <w:rsid w:val="003A1A44"/>
    <w:rsid w:val="003A25B9"/>
    <w:rsid w:val="003A28D6"/>
    <w:rsid w:val="003A293A"/>
    <w:rsid w:val="003A2A38"/>
    <w:rsid w:val="003A2E2C"/>
    <w:rsid w:val="003A30FE"/>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B01D0"/>
    <w:rsid w:val="003B097C"/>
    <w:rsid w:val="003B09B5"/>
    <w:rsid w:val="003B0B43"/>
    <w:rsid w:val="003B0B4C"/>
    <w:rsid w:val="003B0C6A"/>
    <w:rsid w:val="003B0D03"/>
    <w:rsid w:val="003B11FF"/>
    <w:rsid w:val="003B15C8"/>
    <w:rsid w:val="003B1637"/>
    <w:rsid w:val="003B1A30"/>
    <w:rsid w:val="003B1D1E"/>
    <w:rsid w:val="003B1DE3"/>
    <w:rsid w:val="003B1E3B"/>
    <w:rsid w:val="003B2241"/>
    <w:rsid w:val="003B23B2"/>
    <w:rsid w:val="003B2550"/>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AEA"/>
    <w:rsid w:val="003B7B64"/>
    <w:rsid w:val="003B7DB5"/>
    <w:rsid w:val="003B7DC2"/>
    <w:rsid w:val="003B7E22"/>
    <w:rsid w:val="003B7E55"/>
    <w:rsid w:val="003BD490"/>
    <w:rsid w:val="003C0A47"/>
    <w:rsid w:val="003C0AF8"/>
    <w:rsid w:val="003C0C49"/>
    <w:rsid w:val="003C0FC1"/>
    <w:rsid w:val="003C15C8"/>
    <w:rsid w:val="003C1715"/>
    <w:rsid w:val="003C1C38"/>
    <w:rsid w:val="003C1FAD"/>
    <w:rsid w:val="003C23B5"/>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5376"/>
    <w:rsid w:val="003C5CAE"/>
    <w:rsid w:val="003C5EB5"/>
    <w:rsid w:val="003C5F4F"/>
    <w:rsid w:val="003C6070"/>
    <w:rsid w:val="003C629C"/>
    <w:rsid w:val="003C6A08"/>
    <w:rsid w:val="003C6A70"/>
    <w:rsid w:val="003C6E49"/>
    <w:rsid w:val="003C7053"/>
    <w:rsid w:val="003C7289"/>
    <w:rsid w:val="003C7480"/>
    <w:rsid w:val="003C77AE"/>
    <w:rsid w:val="003C7A4C"/>
    <w:rsid w:val="003C7AA1"/>
    <w:rsid w:val="003C7C39"/>
    <w:rsid w:val="003D013C"/>
    <w:rsid w:val="003D0388"/>
    <w:rsid w:val="003D04C0"/>
    <w:rsid w:val="003D078E"/>
    <w:rsid w:val="003D0802"/>
    <w:rsid w:val="003D0C81"/>
    <w:rsid w:val="003D0F01"/>
    <w:rsid w:val="003D0F33"/>
    <w:rsid w:val="003D0FCE"/>
    <w:rsid w:val="003D1123"/>
    <w:rsid w:val="003D199D"/>
    <w:rsid w:val="003D1A37"/>
    <w:rsid w:val="003D1BE4"/>
    <w:rsid w:val="003D1D9B"/>
    <w:rsid w:val="003D242E"/>
    <w:rsid w:val="003D2594"/>
    <w:rsid w:val="003D281A"/>
    <w:rsid w:val="003D2A8B"/>
    <w:rsid w:val="003D2AAF"/>
    <w:rsid w:val="003D2D51"/>
    <w:rsid w:val="003D2E2D"/>
    <w:rsid w:val="003D3089"/>
    <w:rsid w:val="003D321D"/>
    <w:rsid w:val="003D328D"/>
    <w:rsid w:val="003D34C6"/>
    <w:rsid w:val="003D34F9"/>
    <w:rsid w:val="003D3592"/>
    <w:rsid w:val="003D37AC"/>
    <w:rsid w:val="003D38A9"/>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AC7"/>
    <w:rsid w:val="003E407A"/>
    <w:rsid w:val="003E44D6"/>
    <w:rsid w:val="003E458D"/>
    <w:rsid w:val="003E48AB"/>
    <w:rsid w:val="003E4A12"/>
    <w:rsid w:val="003E50C3"/>
    <w:rsid w:val="003E51AE"/>
    <w:rsid w:val="003E54DC"/>
    <w:rsid w:val="003E589F"/>
    <w:rsid w:val="003E600E"/>
    <w:rsid w:val="003E6A18"/>
    <w:rsid w:val="003E6A94"/>
    <w:rsid w:val="003E6AA9"/>
    <w:rsid w:val="003E6D88"/>
    <w:rsid w:val="003E6EBD"/>
    <w:rsid w:val="003E7290"/>
    <w:rsid w:val="003E7353"/>
    <w:rsid w:val="003E7740"/>
    <w:rsid w:val="003E78FF"/>
    <w:rsid w:val="003E7B2C"/>
    <w:rsid w:val="003E7D75"/>
    <w:rsid w:val="003E7F22"/>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685"/>
    <w:rsid w:val="003F2729"/>
    <w:rsid w:val="003F2A72"/>
    <w:rsid w:val="003F2FAE"/>
    <w:rsid w:val="003F30CB"/>
    <w:rsid w:val="003F3381"/>
    <w:rsid w:val="003F3605"/>
    <w:rsid w:val="003F3739"/>
    <w:rsid w:val="003F379A"/>
    <w:rsid w:val="003F3988"/>
    <w:rsid w:val="003F3C9F"/>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67E"/>
    <w:rsid w:val="003F575F"/>
    <w:rsid w:val="003F5761"/>
    <w:rsid w:val="003F59B7"/>
    <w:rsid w:val="003F5AE5"/>
    <w:rsid w:val="003F5C33"/>
    <w:rsid w:val="003F5FC8"/>
    <w:rsid w:val="003F5FF1"/>
    <w:rsid w:val="003F64E8"/>
    <w:rsid w:val="003F64F3"/>
    <w:rsid w:val="003F65D0"/>
    <w:rsid w:val="003F69B1"/>
    <w:rsid w:val="003F6E47"/>
    <w:rsid w:val="003F6FD0"/>
    <w:rsid w:val="003F6FF9"/>
    <w:rsid w:val="003F7048"/>
    <w:rsid w:val="003F709D"/>
    <w:rsid w:val="003F72FB"/>
    <w:rsid w:val="003F7477"/>
    <w:rsid w:val="003F751E"/>
    <w:rsid w:val="003F75B4"/>
    <w:rsid w:val="003F76FF"/>
    <w:rsid w:val="003F7719"/>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270"/>
    <w:rsid w:val="004034FF"/>
    <w:rsid w:val="004035C7"/>
    <w:rsid w:val="0040364A"/>
    <w:rsid w:val="0040366A"/>
    <w:rsid w:val="00403773"/>
    <w:rsid w:val="00403786"/>
    <w:rsid w:val="00403B27"/>
    <w:rsid w:val="00403B88"/>
    <w:rsid w:val="004041CA"/>
    <w:rsid w:val="004045EE"/>
    <w:rsid w:val="00404613"/>
    <w:rsid w:val="004047C9"/>
    <w:rsid w:val="004047CA"/>
    <w:rsid w:val="00404996"/>
    <w:rsid w:val="00404B6F"/>
    <w:rsid w:val="0040522D"/>
    <w:rsid w:val="0040527D"/>
    <w:rsid w:val="004054F1"/>
    <w:rsid w:val="00405661"/>
    <w:rsid w:val="004058E7"/>
    <w:rsid w:val="004059B9"/>
    <w:rsid w:val="00405B43"/>
    <w:rsid w:val="00405C25"/>
    <w:rsid w:val="004060B7"/>
    <w:rsid w:val="00406128"/>
    <w:rsid w:val="0040645C"/>
    <w:rsid w:val="0040660D"/>
    <w:rsid w:val="0040665D"/>
    <w:rsid w:val="0040690A"/>
    <w:rsid w:val="00406C3A"/>
    <w:rsid w:val="00406D34"/>
    <w:rsid w:val="00406D9C"/>
    <w:rsid w:val="00407177"/>
    <w:rsid w:val="00407345"/>
    <w:rsid w:val="00407687"/>
    <w:rsid w:val="00407A12"/>
    <w:rsid w:val="00407A38"/>
    <w:rsid w:val="004101D0"/>
    <w:rsid w:val="00410634"/>
    <w:rsid w:val="00410721"/>
    <w:rsid w:val="0041093F"/>
    <w:rsid w:val="00410FA3"/>
    <w:rsid w:val="004110FC"/>
    <w:rsid w:val="004115DA"/>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540"/>
    <w:rsid w:val="0041364F"/>
    <w:rsid w:val="004137C9"/>
    <w:rsid w:val="00413C15"/>
    <w:rsid w:val="00413C28"/>
    <w:rsid w:val="0041491E"/>
    <w:rsid w:val="00414E46"/>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ACB"/>
    <w:rsid w:val="00421DA2"/>
    <w:rsid w:val="00421E22"/>
    <w:rsid w:val="00421F9B"/>
    <w:rsid w:val="0042212D"/>
    <w:rsid w:val="0042235B"/>
    <w:rsid w:val="00422424"/>
    <w:rsid w:val="004224DA"/>
    <w:rsid w:val="004224E6"/>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F20"/>
    <w:rsid w:val="00424F3C"/>
    <w:rsid w:val="00425117"/>
    <w:rsid w:val="0042519A"/>
    <w:rsid w:val="00425580"/>
    <w:rsid w:val="00425827"/>
    <w:rsid w:val="00425E01"/>
    <w:rsid w:val="00425F21"/>
    <w:rsid w:val="00425F38"/>
    <w:rsid w:val="00426379"/>
    <w:rsid w:val="00426939"/>
    <w:rsid w:val="00426C99"/>
    <w:rsid w:val="00426F6C"/>
    <w:rsid w:val="0042717B"/>
    <w:rsid w:val="004272A7"/>
    <w:rsid w:val="00427A4C"/>
    <w:rsid w:val="00427D67"/>
    <w:rsid w:val="00427EA2"/>
    <w:rsid w:val="0042C2FF"/>
    <w:rsid w:val="004305EF"/>
    <w:rsid w:val="00430662"/>
    <w:rsid w:val="0043074E"/>
    <w:rsid w:val="00430A94"/>
    <w:rsid w:val="00430B91"/>
    <w:rsid w:val="004310B3"/>
    <w:rsid w:val="004316A4"/>
    <w:rsid w:val="004318FF"/>
    <w:rsid w:val="00431A63"/>
    <w:rsid w:val="00431BDC"/>
    <w:rsid w:val="00432428"/>
    <w:rsid w:val="0043287B"/>
    <w:rsid w:val="00432C39"/>
    <w:rsid w:val="00432C4F"/>
    <w:rsid w:val="00432DBE"/>
    <w:rsid w:val="00432E52"/>
    <w:rsid w:val="0043314C"/>
    <w:rsid w:val="00433361"/>
    <w:rsid w:val="004333BB"/>
    <w:rsid w:val="004335C9"/>
    <w:rsid w:val="004336DB"/>
    <w:rsid w:val="00433750"/>
    <w:rsid w:val="00433B05"/>
    <w:rsid w:val="00433BDB"/>
    <w:rsid w:val="00433C00"/>
    <w:rsid w:val="00434070"/>
    <w:rsid w:val="004341F3"/>
    <w:rsid w:val="0043455D"/>
    <w:rsid w:val="00434A1F"/>
    <w:rsid w:val="00434A3C"/>
    <w:rsid w:val="00434A93"/>
    <w:rsid w:val="00435155"/>
    <w:rsid w:val="004354B3"/>
    <w:rsid w:val="00435752"/>
    <w:rsid w:val="004357F4"/>
    <w:rsid w:val="00435FAE"/>
    <w:rsid w:val="00436208"/>
    <w:rsid w:val="004364FC"/>
    <w:rsid w:val="00436A25"/>
    <w:rsid w:val="00436F42"/>
    <w:rsid w:val="004370B4"/>
    <w:rsid w:val="004370C5"/>
    <w:rsid w:val="0043721E"/>
    <w:rsid w:val="00437EEF"/>
    <w:rsid w:val="00437F9D"/>
    <w:rsid w:val="00437FC8"/>
    <w:rsid w:val="00437FE9"/>
    <w:rsid w:val="00440255"/>
    <w:rsid w:val="0044094F"/>
    <w:rsid w:val="00440AF8"/>
    <w:rsid w:val="00441851"/>
    <w:rsid w:val="004418A9"/>
    <w:rsid w:val="00441980"/>
    <w:rsid w:val="00441A60"/>
    <w:rsid w:val="00441B8D"/>
    <w:rsid w:val="00441D90"/>
    <w:rsid w:val="0044215D"/>
    <w:rsid w:val="0044265B"/>
    <w:rsid w:val="00442832"/>
    <w:rsid w:val="00442A82"/>
    <w:rsid w:val="00442A9F"/>
    <w:rsid w:val="00442B05"/>
    <w:rsid w:val="00442E0F"/>
    <w:rsid w:val="004433E4"/>
    <w:rsid w:val="004434ED"/>
    <w:rsid w:val="00443543"/>
    <w:rsid w:val="00443658"/>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D62"/>
    <w:rsid w:val="00452132"/>
    <w:rsid w:val="0045227F"/>
    <w:rsid w:val="0045239A"/>
    <w:rsid w:val="004529F5"/>
    <w:rsid w:val="00452EA2"/>
    <w:rsid w:val="004532AB"/>
    <w:rsid w:val="004538EE"/>
    <w:rsid w:val="004539CD"/>
    <w:rsid w:val="00453DED"/>
    <w:rsid w:val="00453E64"/>
    <w:rsid w:val="00454646"/>
    <w:rsid w:val="00454F47"/>
    <w:rsid w:val="00455747"/>
    <w:rsid w:val="0045598C"/>
    <w:rsid w:val="00455BE5"/>
    <w:rsid w:val="00455CDF"/>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E45"/>
    <w:rsid w:val="00463F58"/>
    <w:rsid w:val="00463FB3"/>
    <w:rsid w:val="00464174"/>
    <w:rsid w:val="00464264"/>
    <w:rsid w:val="004642FB"/>
    <w:rsid w:val="004647B8"/>
    <w:rsid w:val="004647FF"/>
    <w:rsid w:val="00464954"/>
    <w:rsid w:val="00464B00"/>
    <w:rsid w:val="00464C75"/>
    <w:rsid w:val="00464E9F"/>
    <w:rsid w:val="00464FBA"/>
    <w:rsid w:val="00465135"/>
    <w:rsid w:val="004654F2"/>
    <w:rsid w:val="004655B5"/>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22A"/>
    <w:rsid w:val="004672AE"/>
    <w:rsid w:val="00467804"/>
    <w:rsid w:val="0046798A"/>
    <w:rsid w:val="00467B13"/>
    <w:rsid w:val="00467BB1"/>
    <w:rsid w:val="00467BBB"/>
    <w:rsid w:val="00467F42"/>
    <w:rsid w:val="004700C4"/>
    <w:rsid w:val="00470120"/>
    <w:rsid w:val="0047070C"/>
    <w:rsid w:val="00470769"/>
    <w:rsid w:val="004708A3"/>
    <w:rsid w:val="00470BEA"/>
    <w:rsid w:val="00470E7E"/>
    <w:rsid w:val="004710D9"/>
    <w:rsid w:val="00471218"/>
    <w:rsid w:val="00471305"/>
    <w:rsid w:val="0047146E"/>
    <w:rsid w:val="00471680"/>
    <w:rsid w:val="00471ADB"/>
    <w:rsid w:val="00471AE8"/>
    <w:rsid w:val="00471FF5"/>
    <w:rsid w:val="00472244"/>
    <w:rsid w:val="0047243F"/>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6D9"/>
    <w:rsid w:val="004767E8"/>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A14"/>
    <w:rsid w:val="00482A63"/>
    <w:rsid w:val="00482ECF"/>
    <w:rsid w:val="0048330A"/>
    <w:rsid w:val="004836E6"/>
    <w:rsid w:val="00483866"/>
    <w:rsid w:val="00483930"/>
    <w:rsid w:val="00483D93"/>
    <w:rsid w:val="00483DC1"/>
    <w:rsid w:val="0048444C"/>
    <w:rsid w:val="0048448F"/>
    <w:rsid w:val="00484727"/>
    <w:rsid w:val="00484875"/>
    <w:rsid w:val="00484B10"/>
    <w:rsid w:val="00484BA2"/>
    <w:rsid w:val="004853FC"/>
    <w:rsid w:val="00485796"/>
    <w:rsid w:val="004858E0"/>
    <w:rsid w:val="00485BE5"/>
    <w:rsid w:val="00485CA6"/>
    <w:rsid w:val="004860C7"/>
    <w:rsid w:val="0048617E"/>
    <w:rsid w:val="004861B0"/>
    <w:rsid w:val="0048641C"/>
    <w:rsid w:val="00486531"/>
    <w:rsid w:val="004865A5"/>
    <w:rsid w:val="00486625"/>
    <w:rsid w:val="00486674"/>
    <w:rsid w:val="00486D56"/>
    <w:rsid w:val="004871C9"/>
    <w:rsid w:val="004876BE"/>
    <w:rsid w:val="00487979"/>
    <w:rsid w:val="00487C1C"/>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CB"/>
    <w:rsid w:val="004916F1"/>
    <w:rsid w:val="0049179D"/>
    <w:rsid w:val="0049188B"/>
    <w:rsid w:val="00491B02"/>
    <w:rsid w:val="00491BA8"/>
    <w:rsid w:val="00491C37"/>
    <w:rsid w:val="00492196"/>
    <w:rsid w:val="00492599"/>
    <w:rsid w:val="00492AFF"/>
    <w:rsid w:val="00493365"/>
    <w:rsid w:val="00493567"/>
    <w:rsid w:val="00493810"/>
    <w:rsid w:val="0049389B"/>
    <w:rsid w:val="00493D05"/>
    <w:rsid w:val="00493F25"/>
    <w:rsid w:val="00493F9C"/>
    <w:rsid w:val="00494165"/>
    <w:rsid w:val="004944BF"/>
    <w:rsid w:val="0049488B"/>
    <w:rsid w:val="00494C26"/>
    <w:rsid w:val="00494CB3"/>
    <w:rsid w:val="004950A3"/>
    <w:rsid w:val="004952F0"/>
    <w:rsid w:val="00495E5C"/>
    <w:rsid w:val="00495F32"/>
    <w:rsid w:val="00496548"/>
    <w:rsid w:val="0049696B"/>
    <w:rsid w:val="004970E3"/>
    <w:rsid w:val="004974E8"/>
    <w:rsid w:val="004975FF"/>
    <w:rsid w:val="00497EFA"/>
    <w:rsid w:val="00497F08"/>
    <w:rsid w:val="00497F2B"/>
    <w:rsid w:val="00499B2F"/>
    <w:rsid w:val="004A0029"/>
    <w:rsid w:val="004A004D"/>
    <w:rsid w:val="004A027B"/>
    <w:rsid w:val="004A04E2"/>
    <w:rsid w:val="004A0606"/>
    <w:rsid w:val="004A0642"/>
    <w:rsid w:val="004A0CBC"/>
    <w:rsid w:val="004A0CCB"/>
    <w:rsid w:val="004A0EA9"/>
    <w:rsid w:val="004A10A4"/>
    <w:rsid w:val="004A10F9"/>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848"/>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5"/>
    <w:rsid w:val="004A6D3D"/>
    <w:rsid w:val="004A6E3A"/>
    <w:rsid w:val="004A711A"/>
    <w:rsid w:val="004A7A48"/>
    <w:rsid w:val="004A7CCD"/>
    <w:rsid w:val="004A7E88"/>
    <w:rsid w:val="004A7F70"/>
    <w:rsid w:val="004B042B"/>
    <w:rsid w:val="004B0510"/>
    <w:rsid w:val="004B051D"/>
    <w:rsid w:val="004B08E0"/>
    <w:rsid w:val="004B0BBE"/>
    <w:rsid w:val="004B1292"/>
    <w:rsid w:val="004B1721"/>
    <w:rsid w:val="004B1768"/>
    <w:rsid w:val="004B1802"/>
    <w:rsid w:val="004B1B07"/>
    <w:rsid w:val="004B1B0B"/>
    <w:rsid w:val="004B1C6F"/>
    <w:rsid w:val="004B1CC2"/>
    <w:rsid w:val="004B1D81"/>
    <w:rsid w:val="004B1D95"/>
    <w:rsid w:val="004B1E18"/>
    <w:rsid w:val="004B21EB"/>
    <w:rsid w:val="004B2716"/>
    <w:rsid w:val="004B28FE"/>
    <w:rsid w:val="004B2C5B"/>
    <w:rsid w:val="004B2F48"/>
    <w:rsid w:val="004B2FC8"/>
    <w:rsid w:val="004B3243"/>
    <w:rsid w:val="004B33EC"/>
    <w:rsid w:val="004B3970"/>
    <w:rsid w:val="004B3AEC"/>
    <w:rsid w:val="004B3FAC"/>
    <w:rsid w:val="004B56B9"/>
    <w:rsid w:val="004B57E1"/>
    <w:rsid w:val="004B585A"/>
    <w:rsid w:val="004B5861"/>
    <w:rsid w:val="004B59E9"/>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DAE"/>
    <w:rsid w:val="004C3E2D"/>
    <w:rsid w:val="004C40E6"/>
    <w:rsid w:val="004C415A"/>
    <w:rsid w:val="004C4319"/>
    <w:rsid w:val="004C43D4"/>
    <w:rsid w:val="004C43E8"/>
    <w:rsid w:val="004C4756"/>
    <w:rsid w:val="004C4766"/>
    <w:rsid w:val="004C4983"/>
    <w:rsid w:val="004C4BBC"/>
    <w:rsid w:val="004C4CF0"/>
    <w:rsid w:val="004C5072"/>
    <w:rsid w:val="004C523E"/>
    <w:rsid w:val="004C55D6"/>
    <w:rsid w:val="004C56BD"/>
    <w:rsid w:val="004C611C"/>
    <w:rsid w:val="004C6136"/>
    <w:rsid w:val="004C64C6"/>
    <w:rsid w:val="004C6677"/>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B47"/>
    <w:rsid w:val="004D3D06"/>
    <w:rsid w:val="004D3F33"/>
    <w:rsid w:val="004D3F97"/>
    <w:rsid w:val="004D3FEF"/>
    <w:rsid w:val="004D4325"/>
    <w:rsid w:val="004D4427"/>
    <w:rsid w:val="004D47BE"/>
    <w:rsid w:val="004D4BF9"/>
    <w:rsid w:val="004D4F81"/>
    <w:rsid w:val="004D5457"/>
    <w:rsid w:val="004D546C"/>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F81"/>
    <w:rsid w:val="004E2126"/>
    <w:rsid w:val="004E241F"/>
    <w:rsid w:val="004E2751"/>
    <w:rsid w:val="004E2778"/>
    <w:rsid w:val="004E2FC3"/>
    <w:rsid w:val="004E314A"/>
    <w:rsid w:val="004E3399"/>
    <w:rsid w:val="004E33C4"/>
    <w:rsid w:val="004E3FBE"/>
    <w:rsid w:val="004E41AF"/>
    <w:rsid w:val="004E42AD"/>
    <w:rsid w:val="004E42C1"/>
    <w:rsid w:val="004E438C"/>
    <w:rsid w:val="004E43E8"/>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D12"/>
    <w:rsid w:val="004F0E6D"/>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326B"/>
    <w:rsid w:val="004F360A"/>
    <w:rsid w:val="004F3A89"/>
    <w:rsid w:val="004F3B43"/>
    <w:rsid w:val="004F3BF5"/>
    <w:rsid w:val="004F3D93"/>
    <w:rsid w:val="004F3DB9"/>
    <w:rsid w:val="004F4301"/>
    <w:rsid w:val="004F451A"/>
    <w:rsid w:val="004F459B"/>
    <w:rsid w:val="004F47D4"/>
    <w:rsid w:val="004F4856"/>
    <w:rsid w:val="004F488A"/>
    <w:rsid w:val="004F4C26"/>
    <w:rsid w:val="004F5101"/>
    <w:rsid w:val="004F527E"/>
    <w:rsid w:val="004F55FE"/>
    <w:rsid w:val="004F5900"/>
    <w:rsid w:val="004F5DCE"/>
    <w:rsid w:val="004F60D0"/>
    <w:rsid w:val="004F6320"/>
    <w:rsid w:val="004F6657"/>
    <w:rsid w:val="004F675A"/>
    <w:rsid w:val="004F6C6F"/>
    <w:rsid w:val="004F6DA4"/>
    <w:rsid w:val="004F7121"/>
    <w:rsid w:val="004F7384"/>
    <w:rsid w:val="004F7584"/>
    <w:rsid w:val="004F783B"/>
    <w:rsid w:val="004F789C"/>
    <w:rsid w:val="004F7B4D"/>
    <w:rsid w:val="004F7C0B"/>
    <w:rsid w:val="004F7FDB"/>
    <w:rsid w:val="005006A5"/>
    <w:rsid w:val="005006F5"/>
    <w:rsid w:val="00500791"/>
    <w:rsid w:val="00500A48"/>
    <w:rsid w:val="00500C5F"/>
    <w:rsid w:val="00500D4E"/>
    <w:rsid w:val="00500F27"/>
    <w:rsid w:val="00500FF0"/>
    <w:rsid w:val="0050133C"/>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4271"/>
    <w:rsid w:val="0050498A"/>
    <w:rsid w:val="00504CA9"/>
    <w:rsid w:val="00504EEF"/>
    <w:rsid w:val="00504F75"/>
    <w:rsid w:val="005050C1"/>
    <w:rsid w:val="005057FA"/>
    <w:rsid w:val="00505837"/>
    <w:rsid w:val="005058B1"/>
    <w:rsid w:val="00505A0D"/>
    <w:rsid w:val="00505A35"/>
    <w:rsid w:val="00505BA4"/>
    <w:rsid w:val="00505E62"/>
    <w:rsid w:val="00505E8D"/>
    <w:rsid w:val="0050611B"/>
    <w:rsid w:val="005066E7"/>
    <w:rsid w:val="00506754"/>
    <w:rsid w:val="005068C8"/>
    <w:rsid w:val="005069FF"/>
    <w:rsid w:val="00506AFE"/>
    <w:rsid w:val="00506B92"/>
    <w:rsid w:val="005070A7"/>
    <w:rsid w:val="00507189"/>
    <w:rsid w:val="005075AB"/>
    <w:rsid w:val="005076CE"/>
    <w:rsid w:val="005077FE"/>
    <w:rsid w:val="0050787A"/>
    <w:rsid w:val="00507A1A"/>
    <w:rsid w:val="00507B33"/>
    <w:rsid w:val="00507B61"/>
    <w:rsid w:val="00507F97"/>
    <w:rsid w:val="00510617"/>
    <w:rsid w:val="0051076E"/>
    <w:rsid w:val="005109A6"/>
    <w:rsid w:val="005109F4"/>
    <w:rsid w:val="00510CB3"/>
    <w:rsid w:val="005115D9"/>
    <w:rsid w:val="005117A9"/>
    <w:rsid w:val="00511BFF"/>
    <w:rsid w:val="00511C52"/>
    <w:rsid w:val="00511C62"/>
    <w:rsid w:val="00511D73"/>
    <w:rsid w:val="00511DBD"/>
    <w:rsid w:val="00512009"/>
    <w:rsid w:val="00512330"/>
    <w:rsid w:val="00512722"/>
    <w:rsid w:val="005128CD"/>
    <w:rsid w:val="005129CD"/>
    <w:rsid w:val="00512A03"/>
    <w:rsid w:val="00512B88"/>
    <w:rsid w:val="00512F7D"/>
    <w:rsid w:val="00513035"/>
    <w:rsid w:val="0051319D"/>
    <w:rsid w:val="005133CE"/>
    <w:rsid w:val="005133EB"/>
    <w:rsid w:val="005139CF"/>
    <w:rsid w:val="005139EA"/>
    <w:rsid w:val="00513AE7"/>
    <w:rsid w:val="00513FF3"/>
    <w:rsid w:val="0051409D"/>
    <w:rsid w:val="00514195"/>
    <w:rsid w:val="00514284"/>
    <w:rsid w:val="005146EB"/>
    <w:rsid w:val="0051471C"/>
    <w:rsid w:val="00514996"/>
    <w:rsid w:val="00514BD7"/>
    <w:rsid w:val="00514F77"/>
    <w:rsid w:val="00515250"/>
    <w:rsid w:val="0051569F"/>
    <w:rsid w:val="005159AD"/>
    <w:rsid w:val="00515BE7"/>
    <w:rsid w:val="00515E07"/>
    <w:rsid w:val="00515ED6"/>
    <w:rsid w:val="0051602F"/>
    <w:rsid w:val="00516086"/>
    <w:rsid w:val="00516129"/>
    <w:rsid w:val="0051615A"/>
    <w:rsid w:val="00516172"/>
    <w:rsid w:val="005162DF"/>
    <w:rsid w:val="00516572"/>
    <w:rsid w:val="00516A1B"/>
    <w:rsid w:val="005173F4"/>
    <w:rsid w:val="005175AF"/>
    <w:rsid w:val="00517734"/>
    <w:rsid w:val="00517795"/>
    <w:rsid w:val="00517E11"/>
    <w:rsid w:val="00517E8F"/>
    <w:rsid w:val="005200CB"/>
    <w:rsid w:val="005200FB"/>
    <w:rsid w:val="00520829"/>
    <w:rsid w:val="00520A62"/>
    <w:rsid w:val="00520C09"/>
    <w:rsid w:val="00520D6B"/>
    <w:rsid w:val="00521048"/>
    <w:rsid w:val="0052137E"/>
    <w:rsid w:val="005214D6"/>
    <w:rsid w:val="00521B94"/>
    <w:rsid w:val="00522567"/>
    <w:rsid w:val="00522638"/>
    <w:rsid w:val="0052287C"/>
    <w:rsid w:val="00522B73"/>
    <w:rsid w:val="00522FFE"/>
    <w:rsid w:val="005231F0"/>
    <w:rsid w:val="00523529"/>
    <w:rsid w:val="00523718"/>
    <w:rsid w:val="00523A9C"/>
    <w:rsid w:val="00523FB3"/>
    <w:rsid w:val="0052425C"/>
    <w:rsid w:val="005242BD"/>
    <w:rsid w:val="005243D5"/>
    <w:rsid w:val="00524A92"/>
    <w:rsid w:val="00524E12"/>
    <w:rsid w:val="00525116"/>
    <w:rsid w:val="0052523A"/>
    <w:rsid w:val="00525816"/>
    <w:rsid w:val="00525E1D"/>
    <w:rsid w:val="00525E26"/>
    <w:rsid w:val="005262CD"/>
    <w:rsid w:val="005264D6"/>
    <w:rsid w:val="005264E7"/>
    <w:rsid w:val="0052657A"/>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744"/>
    <w:rsid w:val="005307DC"/>
    <w:rsid w:val="005309D6"/>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410"/>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118F"/>
    <w:rsid w:val="00541567"/>
    <w:rsid w:val="005416FC"/>
    <w:rsid w:val="0054190A"/>
    <w:rsid w:val="005419A6"/>
    <w:rsid w:val="00541AF5"/>
    <w:rsid w:val="00541E78"/>
    <w:rsid w:val="00541F3A"/>
    <w:rsid w:val="00541F9A"/>
    <w:rsid w:val="00542153"/>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532"/>
    <w:rsid w:val="0054486E"/>
    <w:rsid w:val="00544AD0"/>
    <w:rsid w:val="00544CD8"/>
    <w:rsid w:val="00544FC8"/>
    <w:rsid w:val="0054515D"/>
    <w:rsid w:val="005453AB"/>
    <w:rsid w:val="00545DBC"/>
    <w:rsid w:val="00546324"/>
    <w:rsid w:val="005463CA"/>
    <w:rsid w:val="00546588"/>
    <w:rsid w:val="0054697F"/>
    <w:rsid w:val="00546A46"/>
    <w:rsid w:val="00546D37"/>
    <w:rsid w:val="005470E6"/>
    <w:rsid w:val="005472C1"/>
    <w:rsid w:val="00547D6C"/>
    <w:rsid w:val="00550145"/>
    <w:rsid w:val="0055046A"/>
    <w:rsid w:val="00550757"/>
    <w:rsid w:val="00550873"/>
    <w:rsid w:val="00550996"/>
    <w:rsid w:val="00550B0D"/>
    <w:rsid w:val="00550B30"/>
    <w:rsid w:val="00550DDD"/>
    <w:rsid w:val="00550F86"/>
    <w:rsid w:val="005513BA"/>
    <w:rsid w:val="00551540"/>
    <w:rsid w:val="00551645"/>
    <w:rsid w:val="00551BE2"/>
    <w:rsid w:val="00551C0F"/>
    <w:rsid w:val="005526E4"/>
    <w:rsid w:val="005529E9"/>
    <w:rsid w:val="00552D26"/>
    <w:rsid w:val="00552D86"/>
    <w:rsid w:val="00552EE7"/>
    <w:rsid w:val="005537E1"/>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DD"/>
    <w:rsid w:val="0055620C"/>
    <w:rsid w:val="005562E7"/>
    <w:rsid w:val="005574AF"/>
    <w:rsid w:val="0055757E"/>
    <w:rsid w:val="005578B3"/>
    <w:rsid w:val="00557BA9"/>
    <w:rsid w:val="00557CC0"/>
    <w:rsid w:val="00557DD6"/>
    <w:rsid w:val="0056039D"/>
    <w:rsid w:val="00560BD8"/>
    <w:rsid w:val="00560DEF"/>
    <w:rsid w:val="00561003"/>
    <w:rsid w:val="005613B7"/>
    <w:rsid w:val="00561453"/>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94F"/>
    <w:rsid w:val="00566965"/>
    <w:rsid w:val="00566D00"/>
    <w:rsid w:val="00567069"/>
    <w:rsid w:val="00567579"/>
    <w:rsid w:val="0056777F"/>
    <w:rsid w:val="00567D98"/>
    <w:rsid w:val="00567EDC"/>
    <w:rsid w:val="00570193"/>
    <w:rsid w:val="0057045F"/>
    <w:rsid w:val="0057050A"/>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D0"/>
    <w:rsid w:val="00574206"/>
    <w:rsid w:val="00574294"/>
    <w:rsid w:val="005744A4"/>
    <w:rsid w:val="00574772"/>
    <w:rsid w:val="005748BC"/>
    <w:rsid w:val="00574A12"/>
    <w:rsid w:val="00575035"/>
    <w:rsid w:val="0057513F"/>
    <w:rsid w:val="005751EB"/>
    <w:rsid w:val="005752B4"/>
    <w:rsid w:val="005754F1"/>
    <w:rsid w:val="00575578"/>
    <w:rsid w:val="00575636"/>
    <w:rsid w:val="00575725"/>
    <w:rsid w:val="00575881"/>
    <w:rsid w:val="005758EC"/>
    <w:rsid w:val="005759B8"/>
    <w:rsid w:val="00575FCC"/>
    <w:rsid w:val="005762F5"/>
    <w:rsid w:val="0057676E"/>
    <w:rsid w:val="00576E19"/>
    <w:rsid w:val="00576E25"/>
    <w:rsid w:val="00576E8B"/>
    <w:rsid w:val="00577021"/>
    <w:rsid w:val="0057728D"/>
    <w:rsid w:val="00577761"/>
    <w:rsid w:val="00577786"/>
    <w:rsid w:val="005777ED"/>
    <w:rsid w:val="00577FE1"/>
    <w:rsid w:val="00577FFA"/>
    <w:rsid w:val="00580136"/>
    <w:rsid w:val="0058018B"/>
    <w:rsid w:val="005806AC"/>
    <w:rsid w:val="0058086C"/>
    <w:rsid w:val="00580E54"/>
    <w:rsid w:val="00580F59"/>
    <w:rsid w:val="00580F7A"/>
    <w:rsid w:val="00580F9E"/>
    <w:rsid w:val="005810A8"/>
    <w:rsid w:val="00581553"/>
    <w:rsid w:val="005816F3"/>
    <w:rsid w:val="00581B31"/>
    <w:rsid w:val="005820E2"/>
    <w:rsid w:val="00582159"/>
    <w:rsid w:val="005822EC"/>
    <w:rsid w:val="0058271A"/>
    <w:rsid w:val="00582948"/>
    <w:rsid w:val="00582BBA"/>
    <w:rsid w:val="00582BDD"/>
    <w:rsid w:val="00583297"/>
    <w:rsid w:val="005839F0"/>
    <w:rsid w:val="005841D7"/>
    <w:rsid w:val="005842B6"/>
    <w:rsid w:val="00585653"/>
    <w:rsid w:val="00585A91"/>
    <w:rsid w:val="00586043"/>
    <w:rsid w:val="005860C5"/>
    <w:rsid w:val="00586241"/>
    <w:rsid w:val="00586445"/>
    <w:rsid w:val="0058650A"/>
    <w:rsid w:val="00586600"/>
    <w:rsid w:val="005868E4"/>
    <w:rsid w:val="00586A6A"/>
    <w:rsid w:val="00586D10"/>
    <w:rsid w:val="0058716D"/>
    <w:rsid w:val="005872D0"/>
    <w:rsid w:val="0058774D"/>
    <w:rsid w:val="00587755"/>
    <w:rsid w:val="0058775D"/>
    <w:rsid w:val="005879B7"/>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929"/>
    <w:rsid w:val="0059587A"/>
    <w:rsid w:val="00595930"/>
    <w:rsid w:val="0059599A"/>
    <w:rsid w:val="005959CA"/>
    <w:rsid w:val="0059657D"/>
    <w:rsid w:val="0059665E"/>
    <w:rsid w:val="00596751"/>
    <w:rsid w:val="00596899"/>
    <w:rsid w:val="00596D19"/>
    <w:rsid w:val="0059731E"/>
    <w:rsid w:val="00597926"/>
    <w:rsid w:val="00597DB9"/>
    <w:rsid w:val="005A0A21"/>
    <w:rsid w:val="005A0B01"/>
    <w:rsid w:val="005A0DE1"/>
    <w:rsid w:val="005A0F5B"/>
    <w:rsid w:val="005A10A4"/>
    <w:rsid w:val="005A16A8"/>
    <w:rsid w:val="005A191C"/>
    <w:rsid w:val="005A1A96"/>
    <w:rsid w:val="005A1BFB"/>
    <w:rsid w:val="005A1CDB"/>
    <w:rsid w:val="005A1F9B"/>
    <w:rsid w:val="005A26F2"/>
    <w:rsid w:val="005A279C"/>
    <w:rsid w:val="005A2C63"/>
    <w:rsid w:val="005A2CC7"/>
    <w:rsid w:val="005A2DF8"/>
    <w:rsid w:val="005A2F09"/>
    <w:rsid w:val="005A308C"/>
    <w:rsid w:val="005A32C9"/>
    <w:rsid w:val="005A34CE"/>
    <w:rsid w:val="005A3A8D"/>
    <w:rsid w:val="005A3C92"/>
    <w:rsid w:val="005A3D69"/>
    <w:rsid w:val="005A46ED"/>
    <w:rsid w:val="005A4B84"/>
    <w:rsid w:val="005A4C1D"/>
    <w:rsid w:val="005A4CC9"/>
    <w:rsid w:val="005A4D6D"/>
    <w:rsid w:val="005A4E19"/>
    <w:rsid w:val="005A5211"/>
    <w:rsid w:val="005A540D"/>
    <w:rsid w:val="005A545E"/>
    <w:rsid w:val="005A5833"/>
    <w:rsid w:val="005A584D"/>
    <w:rsid w:val="005A5A1E"/>
    <w:rsid w:val="005A5C46"/>
    <w:rsid w:val="005A604C"/>
    <w:rsid w:val="005A60EE"/>
    <w:rsid w:val="005A6304"/>
    <w:rsid w:val="005A65DC"/>
    <w:rsid w:val="005A67E8"/>
    <w:rsid w:val="005A6E89"/>
    <w:rsid w:val="005A70EE"/>
    <w:rsid w:val="005A7308"/>
    <w:rsid w:val="005A73B7"/>
    <w:rsid w:val="005A7651"/>
    <w:rsid w:val="005A78B7"/>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597"/>
    <w:rsid w:val="005B25FE"/>
    <w:rsid w:val="005B2631"/>
    <w:rsid w:val="005B2E2D"/>
    <w:rsid w:val="005B2E4A"/>
    <w:rsid w:val="005B314C"/>
    <w:rsid w:val="005B3573"/>
    <w:rsid w:val="005B3744"/>
    <w:rsid w:val="005B377A"/>
    <w:rsid w:val="005B38EF"/>
    <w:rsid w:val="005B3AF5"/>
    <w:rsid w:val="005B418E"/>
    <w:rsid w:val="005B41AD"/>
    <w:rsid w:val="005B4614"/>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259"/>
    <w:rsid w:val="005C1B51"/>
    <w:rsid w:val="005C1DC3"/>
    <w:rsid w:val="005C2017"/>
    <w:rsid w:val="005C2207"/>
    <w:rsid w:val="005C2864"/>
    <w:rsid w:val="005C2D28"/>
    <w:rsid w:val="005C2E1F"/>
    <w:rsid w:val="005C3761"/>
    <w:rsid w:val="005C3B9B"/>
    <w:rsid w:val="005C3C4E"/>
    <w:rsid w:val="005C3DD6"/>
    <w:rsid w:val="005C4045"/>
    <w:rsid w:val="005C4096"/>
    <w:rsid w:val="005C4352"/>
    <w:rsid w:val="005C43ED"/>
    <w:rsid w:val="005C4FBF"/>
    <w:rsid w:val="005C4FE1"/>
    <w:rsid w:val="005C5062"/>
    <w:rsid w:val="005C5111"/>
    <w:rsid w:val="005C5123"/>
    <w:rsid w:val="005C53AB"/>
    <w:rsid w:val="005C5568"/>
    <w:rsid w:val="005C5779"/>
    <w:rsid w:val="005C590B"/>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202"/>
    <w:rsid w:val="005D02A3"/>
    <w:rsid w:val="005D099E"/>
    <w:rsid w:val="005D0A0E"/>
    <w:rsid w:val="005D0A5F"/>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BEB"/>
    <w:rsid w:val="005D3C54"/>
    <w:rsid w:val="005D4577"/>
    <w:rsid w:val="005D48A4"/>
    <w:rsid w:val="005D4BDF"/>
    <w:rsid w:val="005D50A4"/>
    <w:rsid w:val="005D533A"/>
    <w:rsid w:val="005D5B3E"/>
    <w:rsid w:val="005D5C00"/>
    <w:rsid w:val="005D5C9E"/>
    <w:rsid w:val="005D5CF4"/>
    <w:rsid w:val="005D60EC"/>
    <w:rsid w:val="005D621D"/>
    <w:rsid w:val="005D638B"/>
    <w:rsid w:val="005D665E"/>
    <w:rsid w:val="005D6B28"/>
    <w:rsid w:val="005D6B3D"/>
    <w:rsid w:val="005D6BAD"/>
    <w:rsid w:val="005D71E7"/>
    <w:rsid w:val="005D7484"/>
    <w:rsid w:val="005D75D2"/>
    <w:rsid w:val="005D7723"/>
    <w:rsid w:val="005D7905"/>
    <w:rsid w:val="005D7B4E"/>
    <w:rsid w:val="005D7F20"/>
    <w:rsid w:val="005E02FF"/>
    <w:rsid w:val="005E031C"/>
    <w:rsid w:val="005E05BD"/>
    <w:rsid w:val="005E0732"/>
    <w:rsid w:val="005E0A2F"/>
    <w:rsid w:val="005E0ACF"/>
    <w:rsid w:val="005E10EE"/>
    <w:rsid w:val="005E1168"/>
    <w:rsid w:val="005E17A3"/>
    <w:rsid w:val="005E1B08"/>
    <w:rsid w:val="005E2060"/>
    <w:rsid w:val="005E2259"/>
    <w:rsid w:val="005E2317"/>
    <w:rsid w:val="005E2695"/>
    <w:rsid w:val="005E2859"/>
    <w:rsid w:val="005E289A"/>
    <w:rsid w:val="005E29B7"/>
    <w:rsid w:val="005E2AAC"/>
    <w:rsid w:val="005E2B4A"/>
    <w:rsid w:val="005E2C17"/>
    <w:rsid w:val="005E2E18"/>
    <w:rsid w:val="005E3052"/>
    <w:rsid w:val="005E3B12"/>
    <w:rsid w:val="005E3C2B"/>
    <w:rsid w:val="005E3D36"/>
    <w:rsid w:val="005E44AA"/>
    <w:rsid w:val="005E45CF"/>
    <w:rsid w:val="005E497A"/>
    <w:rsid w:val="005E4D21"/>
    <w:rsid w:val="005E50B8"/>
    <w:rsid w:val="005E582D"/>
    <w:rsid w:val="005E59AE"/>
    <w:rsid w:val="005E5BF4"/>
    <w:rsid w:val="005E5DC8"/>
    <w:rsid w:val="005E6005"/>
    <w:rsid w:val="005E61D7"/>
    <w:rsid w:val="005E629F"/>
    <w:rsid w:val="005E64C7"/>
    <w:rsid w:val="005E64F4"/>
    <w:rsid w:val="005E654A"/>
    <w:rsid w:val="005E69D4"/>
    <w:rsid w:val="005E6B1E"/>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DB"/>
    <w:rsid w:val="005F451C"/>
    <w:rsid w:val="005F457B"/>
    <w:rsid w:val="005F465F"/>
    <w:rsid w:val="005F5256"/>
    <w:rsid w:val="005F5665"/>
    <w:rsid w:val="005F5678"/>
    <w:rsid w:val="005F5B22"/>
    <w:rsid w:val="005F5B47"/>
    <w:rsid w:val="005F5B5D"/>
    <w:rsid w:val="005F60E8"/>
    <w:rsid w:val="005F6162"/>
    <w:rsid w:val="005F6B32"/>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4FC"/>
    <w:rsid w:val="00601A37"/>
    <w:rsid w:val="00601AE9"/>
    <w:rsid w:val="00601FE8"/>
    <w:rsid w:val="0060263F"/>
    <w:rsid w:val="006028D3"/>
    <w:rsid w:val="00603132"/>
    <w:rsid w:val="0060381F"/>
    <w:rsid w:val="00603D4A"/>
    <w:rsid w:val="006049F7"/>
    <w:rsid w:val="00604AE2"/>
    <w:rsid w:val="00604BAF"/>
    <w:rsid w:val="00604C5E"/>
    <w:rsid w:val="00604D13"/>
    <w:rsid w:val="00604DB9"/>
    <w:rsid w:val="00604E93"/>
    <w:rsid w:val="00605213"/>
    <w:rsid w:val="00605555"/>
    <w:rsid w:val="006057D1"/>
    <w:rsid w:val="006058CF"/>
    <w:rsid w:val="0060594E"/>
    <w:rsid w:val="00605DF4"/>
    <w:rsid w:val="00606324"/>
    <w:rsid w:val="00606540"/>
    <w:rsid w:val="00606D27"/>
    <w:rsid w:val="00607086"/>
    <w:rsid w:val="00607624"/>
    <w:rsid w:val="00610526"/>
    <w:rsid w:val="0061074D"/>
    <w:rsid w:val="00610760"/>
    <w:rsid w:val="0061085E"/>
    <w:rsid w:val="006108E4"/>
    <w:rsid w:val="00610A85"/>
    <w:rsid w:val="00610C89"/>
    <w:rsid w:val="00610EA9"/>
    <w:rsid w:val="00610ED3"/>
    <w:rsid w:val="00611D11"/>
    <w:rsid w:val="00611F97"/>
    <w:rsid w:val="0061212D"/>
    <w:rsid w:val="006131BF"/>
    <w:rsid w:val="006132F5"/>
    <w:rsid w:val="006136CA"/>
    <w:rsid w:val="00613720"/>
    <w:rsid w:val="0061379C"/>
    <w:rsid w:val="00613E3A"/>
    <w:rsid w:val="00614245"/>
    <w:rsid w:val="006146A5"/>
    <w:rsid w:val="006149F5"/>
    <w:rsid w:val="00614A48"/>
    <w:rsid w:val="00614AEA"/>
    <w:rsid w:val="006152CA"/>
    <w:rsid w:val="006154A4"/>
    <w:rsid w:val="006156B8"/>
    <w:rsid w:val="00615AE8"/>
    <w:rsid w:val="00615B2E"/>
    <w:rsid w:val="00616010"/>
    <w:rsid w:val="00616161"/>
    <w:rsid w:val="006162D1"/>
    <w:rsid w:val="006165A4"/>
    <w:rsid w:val="006168EE"/>
    <w:rsid w:val="00616AA0"/>
    <w:rsid w:val="00616CB1"/>
    <w:rsid w:val="00616F2B"/>
    <w:rsid w:val="006170A3"/>
    <w:rsid w:val="0061731A"/>
    <w:rsid w:val="00617735"/>
    <w:rsid w:val="00617822"/>
    <w:rsid w:val="00617865"/>
    <w:rsid w:val="00617B20"/>
    <w:rsid w:val="00617EF9"/>
    <w:rsid w:val="00620046"/>
    <w:rsid w:val="00620BD0"/>
    <w:rsid w:val="00620D42"/>
    <w:rsid w:val="00620DD3"/>
    <w:rsid w:val="006211ED"/>
    <w:rsid w:val="0062130D"/>
    <w:rsid w:val="00621337"/>
    <w:rsid w:val="006214B4"/>
    <w:rsid w:val="0062158D"/>
    <w:rsid w:val="00621770"/>
    <w:rsid w:val="00621B2B"/>
    <w:rsid w:val="00621B9E"/>
    <w:rsid w:val="00621F1D"/>
    <w:rsid w:val="0062216D"/>
    <w:rsid w:val="0062248B"/>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905"/>
    <w:rsid w:val="00624B33"/>
    <w:rsid w:val="00624F8E"/>
    <w:rsid w:val="00625151"/>
    <w:rsid w:val="00625194"/>
    <w:rsid w:val="00625288"/>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784"/>
    <w:rsid w:val="00630B4B"/>
    <w:rsid w:val="00630DA4"/>
    <w:rsid w:val="00630E43"/>
    <w:rsid w:val="00630FA8"/>
    <w:rsid w:val="006310C7"/>
    <w:rsid w:val="0063112D"/>
    <w:rsid w:val="00631519"/>
    <w:rsid w:val="006315CF"/>
    <w:rsid w:val="00631AEE"/>
    <w:rsid w:val="00631D75"/>
    <w:rsid w:val="00632424"/>
    <w:rsid w:val="0063259A"/>
    <w:rsid w:val="00632B6F"/>
    <w:rsid w:val="00632D82"/>
    <w:rsid w:val="00632DFB"/>
    <w:rsid w:val="00632E19"/>
    <w:rsid w:val="00632EAE"/>
    <w:rsid w:val="00632FE1"/>
    <w:rsid w:val="006330D6"/>
    <w:rsid w:val="0063345B"/>
    <w:rsid w:val="00633515"/>
    <w:rsid w:val="00633C50"/>
    <w:rsid w:val="00633EAB"/>
    <w:rsid w:val="00634387"/>
    <w:rsid w:val="00634898"/>
    <w:rsid w:val="00634913"/>
    <w:rsid w:val="00634C53"/>
    <w:rsid w:val="00634E70"/>
    <w:rsid w:val="006351AF"/>
    <w:rsid w:val="0063542F"/>
    <w:rsid w:val="00635804"/>
    <w:rsid w:val="00635911"/>
    <w:rsid w:val="00635C85"/>
    <w:rsid w:val="00635DAD"/>
    <w:rsid w:val="00635E22"/>
    <w:rsid w:val="00636050"/>
    <w:rsid w:val="006366F8"/>
    <w:rsid w:val="00636F12"/>
    <w:rsid w:val="00637025"/>
    <w:rsid w:val="006371F6"/>
    <w:rsid w:val="00637321"/>
    <w:rsid w:val="0063735C"/>
    <w:rsid w:val="0063742F"/>
    <w:rsid w:val="00637444"/>
    <w:rsid w:val="00637494"/>
    <w:rsid w:val="00637A0F"/>
    <w:rsid w:val="00637C90"/>
    <w:rsid w:val="00637DCF"/>
    <w:rsid w:val="00637EC2"/>
    <w:rsid w:val="006404CE"/>
    <w:rsid w:val="006406A8"/>
    <w:rsid w:val="006408D9"/>
    <w:rsid w:val="00640920"/>
    <w:rsid w:val="00640B46"/>
    <w:rsid w:val="00641086"/>
    <w:rsid w:val="006410D6"/>
    <w:rsid w:val="00641218"/>
    <w:rsid w:val="006415D1"/>
    <w:rsid w:val="00641D91"/>
    <w:rsid w:val="00641E8D"/>
    <w:rsid w:val="00642090"/>
    <w:rsid w:val="00642149"/>
    <w:rsid w:val="006421DD"/>
    <w:rsid w:val="006425C5"/>
    <w:rsid w:val="00642B02"/>
    <w:rsid w:val="00642D29"/>
    <w:rsid w:val="00643226"/>
    <w:rsid w:val="00643674"/>
    <w:rsid w:val="006436FF"/>
    <w:rsid w:val="00643736"/>
    <w:rsid w:val="0064380C"/>
    <w:rsid w:val="0064380D"/>
    <w:rsid w:val="0064395F"/>
    <w:rsid w:val="00644044"/>
    <w:rsid w:val="0064409B"/>
    <w:rsid w:val="006442EE"/>
    <w:rsid w:val="006443EC"/>
    <w:rsid w:val="006444A0"/>
    <w:rsid w:val="00644570"/>
    <w:rsid w:val="0064479B"/>
    <w:rsid w:val="00644B07"/>
    <w:rsid w:val="00644E1C"/>
    <w:rsid w:val="00645B6F"/>
    <w:rsid w:val="00645BB8"/>
    <w:rsid w:val="00645CA5"/>
    <w:rsid w:val="00645CF1"/>
    <w:rsid w:val="00645F2B"/>
    <w:rsid w:val="00645F52"/>
    <w:rsid w:val="00646034"/>
    <w:rsid w:val="006463C6"/>
    <w:rsid w:val="006464C1"/>
    <w:rsid w:val="006465BE"/>
    <w:rsid w:val="0064677B"/>
    <w:rsid w:val="006467ED"/>
    <w:rsid w:val="0064682C"/>
    <w:rsid w:val="00647197"/>
    <w:rsid w:val="00647824"/>
    <w:rsid w:val="00647D06"/>
    <w:rsid w:val="00647FC7"/>
    <w:rsid w:val="00650068"/>
    <w:rsid w:val="0065017C"/>
    <w:rsid w:val="00650180"/>
    <w:rsid w:val="006506A1"/>
    <w:rsid w:val="00650E42"/>
    <w:rsid w:val="00650F7D"/>
    <w:rsid w:val="0065124B"/>
    <w:rsid w:val="006513B4"/>
    <w:rsid w:val="00651712"/>
    <w:rsid w:val="006519B2"/>
    <w:rsid w:val="00651AE5"/>
    <w:rsid w:val="00651F92"/>
    <w:rsid w:val="0065229A"/>
    <w:rsid w:val="006526F8"/>
    <w:rsid w:val="006527CD"/>
    <w:rsid w:val="00652A48"/>
    <w:rsid w:val="00652B5D"/>
    <w:rsid w:val="00652EB1"/>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BE4"/>
    <w:rsid w:val="00655C36"/>
    <w:rsid w:val="00656154"/>
    <w:rsid w:val="0065693E"/>
    <w:rsid w:val="006569EC"/>
    <w:rsid w:val="00657243"/>
    <w:rsid w:val="006572C2"/>
    <w:rsid w:val="006576B1"/>
    <w:rsid w:val="006577B3"/>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710"/>
    <w:rsid w:val="00664870"/>
    <w:rsid w:val="00664935"/>
    <w:rsid w:val="00664E12"/>
    <w:rsid w:val="00664EAB"/>
    <w:rsid w:val="00664EAC"/>
    <w:rsid w:val="00664EC9"/>
    <w:rsid w:val="00664F09"/>
    <w:rsid w:val="006650D0"/>
    <w:rsid w:val="006652EB"/>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75"/>
    <w:rsid w:val="00674E25"/>
    <w:rsid w:val="00675544"/>
    <w:rsid w:val="00675770"/>
    <w:rsid w:val="00675835"/>
    <w:rsid w:val="00675CC1"/>
    <w:rsid w:val="00675F85"/>
    <w:rsid w:val="00676014"/>
    <w:rsid w:val="006760FA"/>
    <w:rsid w:val="00676137"/>
    <w:rsid w:val="00676A57"/>
    <w:rsid w:val="00676E0B"/>
    <w:rsid w:val="00677373"/>
    <w:rsid w:val="0067764F"/>
    <w:rsid w:val="006776CD"/>
    <w:rsid w:val="00677A0A"/>
    <w:rsid w:val="00677AD3"/>
    <w:rsid w:val="00677B32"/>
    <w:rsid w:val="00677CD4"/>
    <w:rsid w:val="00677DC9"/>
    <w:rsid w:val="00677EE3"/>
    <w:rsid w:val="0068002D"/>
    <w:rsid w:val="00680055"/>
    <w:rsid w:val="006800E7"/>
    <w:rsid w:val="0068025C"/>
    <w:rsid w:val="006805A6"/>
    <w:rsid w:val="00680828"/>
    <w:rsid w:val="00680B48"/>
    <w:rsid w:val="00680B6D"/>
    <w:rsid w:val="00680C22"/>
    <w:rsid w:val="00680D8F"/>
    <w:rsid w:val="00680DD3"/>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360"/>
    <w:rsid w:val="0068364D"/>
    <w:rsid w:val="006837DB"/>
    <w:rsid w:val="006838E4"/>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F36"/>
    <w:rsid w:val="00690F4B"/>
    <w:rsid w:val="006911B2"/>
    <w:rsid w:val="006911FC"/>
    <w:rsid w:val="00691677"/>
    <w:rsid w:val="006916EB"/>
    <w:rsid w:val="00691797"/>
    <w:rsid w:val="00691D85"/>
    <w:rsid w:val="006921CD"/>
    <w:rsid w:val="0069232C"/>
    <w:rsid w:val="006925A9"/>
    <w:rsid w:val="00692B8D"/>
    <w:rsid w:val="00692BCF"/>
    <w:rsid w:val="00692C48"/>
    <w:rsid w:val="00692D78"/>
    <w:rsid w:val="0069328C"/>
    <w:rsid w:val="00693395"/>
    <w:rsid w:val="006933AC"/>
    <w:rsid w:val="0069391E"/>
    <w:rsid w:val="00693932"/>
    <w:rsid w:val="006939F6"/>
    <w:rsid w:val="00693C2E"/>
    <w:rsid w:val="00693F53"/>
    <w:rsid w:val="00694400"/>
    <w:rsid w:val="00694827"/>
    <w:rsid w:val="00694848"/>
    <w:rsid w:val="006948E7"/>
    <w:rsid w:val="00694A9D"/>
    <w:rsid w:val="00694CCC"/>
    <w:rsid w:val="0069506F"/>
    <w:rsid w:val="0069562E"/>
    <w:rsid w:val="0069567F"/>
    <w:rsid w:val="0069590D"/>
    <w:rsid w:val="00695A42"/>
    <w:rsid w:val="00695EF4"/>
    <w:rsid w:val="00696031"/>
    <w:rsid w:val="00696092"/>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5B"/>
    <w:rsid w:val="006A1060"/>
    <w:rsid w:val="006A10A3"/>
    <w:rsid w:val="006A1479"/>
    <w:rsid w:val="006A15B4"/>
    <w:rsid w:val="006A1673"/>
    <w:rsid w:val="006A1C06"/>
    <w:rsid w:val="006A2089"/>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6E2"/>
    <w:rsid w:val="006A577F"/>
    <w:rsid w:val="006A5849"/>
    <w:rsid w:val="006A5B17"/>
    <w:rsid w:val="006A5EE5"/>
    <w:rsid w:val="006A6243"/>
    <w:rsid w:val="006A644B"/>
    <w:rsid w:val="006A6687"/>
    <w:rsid w:val="006A6B82"/>
    <w:rsid w:val="006A6EA3"/>
    <w:rsid w:val="006A7077"/>
    <w:rsid w:val="006A746F"/>
    <w:rsid w:val="006A7ADA"/>
    <w:rsid w:val="006A7D1A"/>
    <w:rsid w:val="006A7F55"/>
    <w:rsid w:val="006B0066"/>
    <w:rsid w:val="006B0384"/>
    <w:rsid w:val="006B0761"/>
    <w:rsid w:val="006B0D05"/>
    <w:rsid w:val="006B0DEC"/>
    <w:rsid w:val="006B102E"/>
    <w:rsid w:val="006B1075"/>
    <w:rsid w:val="006B11A8"/>
    <w:rsid w:val="006B143F"/>
    <w:rsid w:val="006B219A"/>
    <w:rsid w:val="006B29F5"/>
    <w:rsid w:val="006B2B6D"/>
    <w:rsid w:val="006B2DEA"/>
    <w:rsid w:val="006B30F9"/>
    <w:rsid w:val="006B30FF"/>
    <w:rsid w:val="006B3B46"/>
    <w:rsid w:val="006B3D25"/>
    <w:rsid w:val="006B3E47"/>
    <w:rsid w:val="006B3FC0"/>
    <w:rsid w:val="006B4026"/>
    <w:rsid w:val="006B40EA"/>
    <w:rsid w:val="006B441D"/>
    <w:rsid w:val="006B443B"/>
    <w:rsid w:val="006B46EF"/>
    <w:rsid w:val="006B47BA"/>
    <w:rsid w:val="006B49B7"/>
    <w:rsid w:val="006B4B2C"/>
    <w:rsid w:val="006B4C1A"/>
    <w:rsid w:val="006B4C32"/>
    <w:rsid w:val="006B4C41"/>
    <w:rsid w:val="006B515E"/>
    <w:rsid w:val="006B522D"/>
    <w:rsid w:val="006B5476"/>
    <w:rsid w:val="006B54CC"/>
    <w:rsid w:val="006B5804"/>
    <w:rsid w:val="006B5826"/>
    <w:rsid w:val="006B585B"/>
    <w:rsid w:val="006B5F09"/>
    <w:rsid w:val="006B60B9"/>
    <w:rsid w:val="006B643C"/>
    <w:rsid w:val="006B655F"/>
    <w:rsid w:val="006B681C"/>
    <w:rsid w:val="006B6BA2"/>
    <w:rsid w:val="006B6D87"/>
    <w:rsid w:val="006B6EB6"/>
    <w:rsid w:val="006B7465"/>
    <w:rsid w:val="006B7521"/>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01"/>
    <w:rsid w:val="006C15AD"/>
    <w:rsid w:val="006C1B5F"/>
    <w:rsid w:val="006C1BC8"/>
    <w:rsid w:val="006C1D17"/>
    <w:rsid w:val="006C1D61"/>
    <w:rsid w:val="006C1D93"/>
    <w:rsid w:val="006C1E8A"/>
    <w:rsid w:val="006C2103"/>
    <w:rsid w:val="006C227E"/>
    <w:rsid w:val="006C2421"/>
    <w:rsid w:val="006C24C3"/>
    <w:rsid w:val="006C25E3"/>
    <w:rsid w:val="006C316A"/>
    <w:rsid w:val="006C342D"/>
    <w:rsid w:val="006C35EF"/>
    <w:rsid w:val="006C47BD"/>
    <w:rsid w:val="006C4886"/>
    <w:rsid w:val="006C5095"/>
    <w:rsid w:val="006C54B2"/>
    <w:rsid w:val="006C5608"/>
    <w:rsid w:val="006C5BBA"/>
    <w:rsid w:val="006C62A2"/>
    <w:rsid w:val="006C6B59"/>
    <w:rsid w:val="006C6B5C"/>
    <w:rsid w:val="006C6E46"/>
    <w:rsid w:val="006C71E1"/>
    <w:rsid w:val="006C73A8"/>
    <w:rsid w:val="006C7525"/>
    <w:rsid w:val="006C76B0"/>
    <w:rsid w:val="006C77B2"/>
    <w:rsid w:val="006C785A"/>
    <w:rsid w:val="006C7B22"/>
    <w:rsid w:val="006C7D0C"/>
    <w:rsid w:val="006C7E4F"/>
    <w:rsid w:val="006D0348"/>
    <w:rsid w:val="006D0680"/>
    <w:rsid w:val="006D0689"/>
    <w:rsid w:val="006D07A0"/>
    <w:rsid w:val="006D0D0F"/>
    <w:rsid w:val="006D0DE9"/>
    <w:rsid w:val="006D0FF8"/>
    <w:rsid w:val="006D10AB"/>
    <w:rsid w:val="006D132E"/>
    <w:rsid w:val="006D1378"/>
    <w:rsid w:val="006D17A7"/>
    <w:rsid w:val="006D190B"/>
    <w:rsid w:val="006D1C7A"/>
    <w:rsid w:val="006D20F3"/>
    <w:rsid w:val="006D21B2"/>
    <w:rsid w:val="006D225C"/>
    <w:rsid w:val="006D2654"/>
    <w:rsid w:val="006D293C"/>
    <w:rsid w:val="006D2C45"/>
    <w:rsid w:val="006D2CF9"/>
    <w:rsid w:val="006D2F5B"/>
    <w:rsid w:val="006D342F"/>
    <w:rsid w:val="006D34EA"/>
    <w:rsid w:val="006D3758"/>
    <w:rsid w:val="006D3770"/>
    <w:rsid w:val="006D388C"/>
    <w:rsid w:val="006D38A8"/>
    <w:rsid w:val="006D4104"/>
    <w:rsid w:val="006D4BA5"/>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73"/>
    <w:rsid w:val="006E0012"/>
    <w:rsid w:val="006E0306"/>
    <w:rsid w:val="006E0A2A"/>
    <w:rsid w:val="006E0E57"/>
    <w:rsid w:val="006E1184"/>
    <w:rsid w:val="006E12FC"/>
    <w:rsid w:val="006E1320"/>
    <w:rsid w:val="006E1468"/>
    <w:rsid w:val="006E1713"/>
    <w:rsid w:val="006E1A87"/>
    <w:rsid w:val="006E1B87"/>
    <w:rsid w:val="006E1C2D"/>
    <w:rsid w:val="006E1D35"/>
    <w:rsid w:val="006E1E34"/>
    <w:rsid w:val="006E21B4"/>
    <w:rsid w:val="006E24EE"/>
    <w:rsid w:val="006E26B5"/>
    <w:rsid w:val="006E27B3"/>
    <w:rsid w:val="006E2C0D"/>
    <w:rsid w:val="006E2C36"/>
    <w:rsid w:val="006E2DA3"/>
    <w:rsid w:val="006E2F98"/>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6FF"/>
    <w:rsid w:val="006E58AB"/>
    <w:rsid w:val="006E5B6E"/>
    <w:rsid w:val="006E5EF2"/>
    <w:rsid w:val="006E605C"/>
    <w:rsid w:val="006E644A"/>
    <w:rsid w:val="006E6474"/>
    <w:rsid w:val="006E6886"/>
    <w:rsid w:val="006E6B33"/>
    <w:rsid w:val="006E6D60"/>
    <w:rsid w:val="006E6F98"/>
    <w:rsid w:val="006E7170"/>
    <w:rsid w:val="006E71CB"/>
    <w:rsid w:val="006E7482"/>
    <w:rsid w:val="006E750E"/>
    <w:rsid w:val="006E79CE"/>
    <w:rsid w:val="006E7D31"/>
    <w:rsid w:val="006E7ECC"/>
    <w:rsid w:val="006F0149"/>
    <w:rsid w:val="006F0297"/>
    <w:rsid w:val="006F02F1"/>
    <w:rsid w:val="006F0A41"/>
    <w:rsid w:val="006F0B19"/>
    <w:rsid w:val="006F0B2E"/>
    <w:rsid w:val="006F140B"/>
    <w:rsid w:val="006F17E1"/>
    <w:rsid w:val="006F1AD1"/>
    <w:rsid w:val="006F1C06"/>
    <w:rsid w:val="006F1DA6"/>
    <w:rsid w:val="006F1E90"/>
    <w:rsid w:val="006F21D4"/>
    <w:rsid w:val="006F235E"/>
    <w:rsid w:val="006F240C"/>
    <w:rsid w:val="006F2544"/>
    <w:rsid w:val="006F2589"/>
    <w:rsid w:val="006F2754"/>
    <w:rsid w:val="006F2C47"/>
    <w:rsid w:val="006F2D9F"/>
    <w:rsid w:val="006F3328"/>
    <w:rsid w:val="006F3553"/>
    <w:rsid w:val="006F356E"/>
    <w:rsid w:val="006F36A0"/>
    <w:rsid w:val="006F36DD"/>
    <w:rsid w:val="006F37B0"/>
    <w:rsid w:val="006F3A6B"/>
    <w:rsid w:val="006F3B55"/>
    <w:rsid w:val="006F3B5B"/>
    <w:rsid w:val="006F3C62"/>
    <w:rsid w:val="006F3CC5"/>
    <w:rsid w:val="006F412D"/>
    <w:rsid w:val="006F4292"/>
    <w:rsid w:val="006F466C"/>
    <w:rsid w:val="006F47D2"/>
    <w:rsid w:val="006F489F"/>
    <w:rsid w:val="006F4A02"/>
    <w:rsid w:val="006F4B5A"/>
    <w:rsid w:val="006F4C0F"/>
    <w:rsid w:val="006F59A9"/>
    <w:rsid w:val="006F5ADB"/>
    <w:rsid w:val="006F5B88"/>
    <w:rsid w:val="006F5DDF"/>
    <w:rsid w:val="006F6935"/>
    <w:rsid w:val="006F6BD8"/>
    <w:rsid w:val="006F7097"/>
    <w:rsid w:val="006F70FD"/>
    <w:rsid w:val="006F71A6"/>
    <w:rsid w:val="006F7409"/>
    <w:rsid w:val="006F75F7"/>
    <w:rsid w:val="006F77AF"/>
    <w:rsid w:val="006F7A9B"/>
    <w:rsid w:val="006F7B0F"/>
    <w:rsid w:val="006F7B69"/>
    <w:rsid w:val="006F7BEF"/>
    <w:rsid w:val="00700551"/>
    <w:rsid w:val="00700721"/>
    <w:rsid w:val="0070073F"/>
    <w:rsid w:val="007008E3"/>
    <w:rsid w:val="00700C73"/>
    <w:rsid w:val="007011F8"/>
    <w:rsid w:val="00701389"/>
    <w:rsid w:val="00701461"/>
    <w:rsid w:val="00701693"/>
    <w:rsid w:val="007017B6"/>
    <w:rsid w:val="0070194F"/>
    <w:rsid w:val="0070197D"/>
    <w:rsid w:val="00701D60"/>
    <w:rsid w:val="00701F5F"/>
    <w:rsid w:val="007023AC"/>
    <w:rsid w:val="00702516"/>
    <w:rsid w:val="00702587"/>
    <w:rsid w:val="007025BC"/>
    <w:rsid w:val="00702C51"/>
    <w:rsid w:val="00703281"/>
    <w:rsid w:val="007032C5"/>
    <w:rsid w:val="0070337B"/>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9A5"/>
    <w:rsid w:val="00707C55"/>
    <w:rsid w:val="00707C90"/>
    <w:rsid w:val="0070F111"/>
    <w:rsid w:val="007104B3"/>
    <w:rsid w:val="00710550"/>
    <w:rsid w:val="0071082C"/>
    <w:rsid w:val="007109AF"/>
    <w:rsid w:val="00710B88"/>
    <w:rsid w:val="00710C3E"/>
    <w:rsid w:val="00710EE3"/>
    <w:rsid w:val="0071137C"/>
    <w:rsid w:val="0071149C"/>
    <w:rsid w:val="00711A01"/>
    <w:rsid w:val="00711A79"/>
    <w:rsid w:val="00711E05"/>
    <w:rsid w:val="00712002"/>
    <w:rsid w:val="0071204D"/>
    <w:rsid w:val="007120E2"/>
    <w:rsid w:val="00712C65"/>
    <w:rsid w:val="00714058"/>
    <w:rsid w:val="00714081"/>
    <w:rsid w:val="00714759"/>
    <w:rsid w:val="0071484B"/>
    <w:rsid w:val="00714A8E"/>
    <w:rsid w:val="00714FB0"/>
    <w:rsid w:val="00715056"/>
    <w:rsid w:val="007150B1"/>
    <w:rsid w:val="007150E4"/>
    <w:rsid w:val="0071554F"/>
    <w:rsid w:val="007155AA"/>
    <w:rsid w:val="007158DF"/>
    <w:rsid w:val="007159D1"/>
    <w:rsid w:val="00715CB7"/>
    <w:rsid w:val="00715E03"/>
    <w:rsid w:val="00716092"/>
    <w:rsid w:val="007161C2"/>
    <w:rsid w:val="0071655C"/>
    <w:rsid w:val="0071672E"/>
    <w:rsid w:val="007167BB"/>
    <w:rsid w:val="00716810"/>
    <w:rsid w:val="007170A6"/>
    <w:rsid w:val="0071770F"/>
    <w:rsid w:val="007177CB"/>
    <w:rsid w:val="007178D6"/>
    <w:rsid w:val="00717BB0"/>
    <w:rsid w:val="00717F89"/>
    <w:rsid w:val="0072003C"/>
    <w:rsid w:val="0072027E"/>
    <w:rsid w:val="0072085F"/>
    <w:rsid w:val="00720994"/>
    <w:rsid w:val="00720B14"/>
    <w:rsid w:val="00720F67"/>
    <w:rsid w:val="00720F9A"/>
    <w:rsid w:val="007211FD"/>
    <w:rsid w:val="00721524"/>
    <w:rsid w:val="00721552"/>
    <w:rsid w:val="00721D70"/>
    <w:rsid w:val="0072211F"/>
    <w:rsid w:val="00722343"/>
    <w:rsid w:val="00722471"/>
    <w:rsid w:val="00722608"/>
    <w:rsid w:val="007226BE"/>
    <w:rsid w:val="007228D6"/>
    <w:rsid w:val="00722B9F"/>
    <w:rsid w:val="00722C77"/>
    <w:rsid w:val="0072319F"/>
    <w:rsid w:val="00723458"/>
    <w:rsid w:val="00723AA6"/>
    <w:rsid w:val="00723BB4"/>
    <w:rsid w:val="00723D4C"/>
    <w:rsid w:val="00724420"/>
    <w:rsid w:val="0072442C"/>
    <w:rsid w:val="00724455"/>
    <w:rsid w:val="0072457E"/>
    <w:rsid w:val="0072471C"/>
    <w:rsid w:val="00724824"/>
    <w:rsid w:val="007248B1"/>
    <w:rsid w:val="00724F9D"/>
    <w:rsid w:val="007254F8"/>
    <w:rsid w:val="007257E7"/>
    <w:rsid w:val="00725875"/>
    <w:rsid w:val="00725892"/>
    <w:rsid w:val="00725AF2"/>
    <w:rsid w:val="00725FC0"/>
    <w:rsid w:val="00726105"/>
    <w:rsid w:val="00726673"/>
    <w:rsid w:val="007270E7"/>
    <w:rsid w:val="007271E9"/>
    <w:rsid w:val="007272A2"/>
    <w:rsid w:val="007272EB"/>
    <w:rsid w:val="00727537"/>
    <w:rsid w:val="007276F6"/>
    <w:rsid w:val="0072784A"/>
    <w:rsid w:val="0072793A"/>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203F"/>
    <w:rsid w:val="00732334"/>
    <w:rsid w:val="00732349"/>
    <w:rsid w:val="00732B46"/>
    <w:rsid w:val="00732E87"/>
    <w:rsid w:val="00733629"/>
    <w:rsid w:val="00733B68"/>
    <w:rsid w:val="00733F18"/>
    <w:rsid w:val="00734246"/>
    <w:rsid w:val="00734478"/>
    <w:rsid w:val="00734AEC"/>
    <w:rsid w:val="00734C55"/>
    <w:rsid w:val="00734ED2"/>
    <w:rsid w:val="0073517D"/>
    <w:rsid w:val="007354A2"/>
    <w:rsid w:val="0073568D"/>
    <w:rsid w:val="007356DC"/>
    <w:rsid w:val="00735878"/>
    <w:rsid w:val="00735930"/>
    <w:rsid w:val="00736174"/>
    <w:rsid w:val="0073684E"/>
    <w:rsid w:val="00736A8D"/>
    <w:rsid w:val="00736DF7"/>
    <w:rsid w:val="007370D5"/>
    <w:rsid w:val="0073757E"/>
    <w:rsid w:val="007378CD"/>
    <w:rsid w:val="00737C36"/>
    <w:rsid w:val="00740015"/>
    <w:rsid w:val="0074053D"/>
    <w:rsid w:val="00740BDE"/>
    <w:rsid w:val="0074150C"/>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682"/>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92"/>
    <w:rsid w:val="007465A2"/>
    <w:rsid w:val="007467AB"/>
    <w:rsid w:val="007468DC"/>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15AF"/>
    <w:rsid w:val="00751803"/>
    <w:rsid w:val="00751956"/>
    <w:rsid w:val="00751E6E"/>
    <w:rsid w:val="00751E86"/>
    <w:rsid w:val="007521AE"/>
    <w:rsid w:val="00752527"/>
    <w:rsid w:val="007527ED"/>
    <w:rsid w:val="00752956"/>
    <w:rsid w:val="00752ACD"/>
    <w:rsid w:val="00752E27"/>
    <w:rsid w:val="00753046"/>
    <w:rsid w:val="00753193"/>
    <w:rsid w:val="00753743"/>
    <w:rsid w:val="00753DEC"/>
    <w:rsid w:val="00753E5A"/>
    <w:rsid w:val="00753ECC"/>
    <w:rsid w:val="00753ED2"/>
    <w:rsid w:val="00754500"/>
    <w:rsid w:val="0075484F"/>
    <w:rsid w:val="007548E2"/>
    <w:rsid w:val="00754A2E"/>
    <w:rsid w:val="00754D6C"/>
    <w:rsid w:val="00754E00"/>
    <w:rsid w:val="007551B2"/>
    <w:rsid w:val="00755572"/>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74F"/>
    <w:rsid w:val="0076787C"/>
    <w:rsid w:val="00767B0D"/>
    <w:rsid w:val="00767C0D"/>
    <w:rsid w:val="00767D99"/>
    <w:rsid w:val="00770215"/>
    <w:rsid w:val="00770790"/>
    <w:rsid w:val="00771238"/>
    <w:rsid w:val="007714C3"/>
    <w:rsid w:val="0077157A"/>
    <w:rsid w:val="00771666"/>
    <w:rsid w:val="00771B28"/>
    <w:rsid w:val="00771BE2"/>
    <w:rsid w:val="00771C62"/>
    <w:rsid w:val="00771C8D"/>
    <w:rsid w:val="00771F6A"/>
    <w:rsid w:val="007723FD"/>
    <w:rsid w:val="0077247B"/>
    <w:rsid w:val="007728CE"/>
    <w:rsid w:val="00772A89"/>
    <w:rsid w:val="00772BA8"/>
    <w:rsid w:val="00772BD6"/>
    <w:rsid w:val="00772C88"/>
    <w:rsid w:val="00772D04"/>
    <w:rsid w:val="007730E6"/>
    <w:rsid w:val="007734A8"/>
    <w:rsid w:val="007734D5"/>
    <w:rsid w:val="00773542"/>
    <w:rsid w:val="0077364F"/>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E46"/>
    <w:rsid w:val="00782F01"/>
    <w:rsid w:val="0078303D"/>
    <w:rsid w:val="0078307C"/>
    <w:rsid w:val="00783326"/>
    <w:rsid w:val="00783860"/>
    <w:rsid w:val="0078391F"/>
    <w:rsid w:val="00783932"/>
    <w:rsid w:val="0078395B"/>
    <w:rsid w:val="00783C23"/>
    <w:rsid w:val="00783CFC"/>
    <w:rsid w:val="0078436F"/>
    <w:rsid w:val="007847E9"/>
    <w:rsid w:val="00784A36"/>
    <w:rsid w:val="00784AD5"/>
    <w:rsid w:val="00784C50"/>
    <w:rsid w:val="00784DAA"/>
    <w:rsid w:val="00785010"/>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DCF"/>
    <w:rsid w:val="0078ED19"/>
    <w:rsid w:val="00790540"/>
    <w:rsid w:val="007907C4"/>
    <w:rsid w:val="00790892"/>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419F"/>
    <w:rsid w:val="007942EA"/>
    <w:rsid w:val="00794866"/>
    <w:rsid w:val="00794C0E"/>
    <w:rsid w:val="00794DE2"/>
    <w:rsid w:val="00794E66"/>
    <w:rsid w:val="0079503F"/>
    <w:rsid w:val="00795067"/>
    <w:rsid w:val="00795184"/>
    <w:rsid w:val="00795309"/>
    <w:rsid w:val="007953B6"/>
    <w:rsid w:val="0079583D"/>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48C"/>
    <w:rsid w:val="007A04E8"/>
    <w:rsid w:val="007A071D"/>
    <w:rsid w:val="007A08E3"/>
    <w:rsid w:val="007A0C32"/>
    <w:rsid w:val="007A0D4D"/>
    <w:rsid w:val="007A0F11"/>
    <w:rsid w:val="007A0F71"/>
    <w:rsid w:val="007A0FBC"/>
    <w:rsid w:val="007A1613"/>
    <w:rsid w:val="007A19D9"/>
    <w:rsid w:val="007A20E7"/>
    <w:rsid w:val="007A2270"/>
    <w:rsid w:val="007A2C0B"/>
    <w:rsid w:val="007A2DE0"/>
    <w:rsid w:val="007A32D4"/>
    <w:rsid w:val="007A33F2"/>
    <w:rsid w:val="007A3934"/>
    <w:rsid w:val="007A3B01"/>
    <w:rsid w:val="007A3C9D"/>
    <w:rsid w:val="007A4212"/>
    <w:rsid w:val="007A463C"/>
    <w:rsid w:val="007A463F"/>
    <w:rsid w:val="007A4790"/>
    <w:rsid w:val="007A49CB"/>
    <w:rsid w:val="007A4E56"/>
    <w:rsid w:val="007A52D3"/>
    <w:rsid w:val="007A53A2"/>
    <w:rsid w:val="007A53FB"/>
    <w:rsid w:val="007A5852"/>
    <w:rsid w:val="007A59F8"/>
    <w:rsid w:val="007A5B65"/>
    <w:rsid w:val="007A5F70"/>
    <w:rsid w:val="007A5FAE"/>
    <w:rsid w:val="007A6690"/>
    <w:rsid w:val="007A6984"/>
    <w:rsid w:val="007A69D4"/>
    <w:rsid w:val="007A6E7D"/>
    <w:rsid w:val="007A6F90"/>
    <w:rsid w:val="007A7480"/>
    <w:rsid w:val="007A767E"/>
    <w:rsid w:val="007A7844"/>
    <w:rsid w:val="007A7B5D"/>
    <w:rsid w:val="007A7BB5"/>
    <w:rsid w:val="007A7F51"/>
    <w:rsid w:val="007AF80A"/>
    <w:rsid w:val="007AFCD6"/>
    <w:rsid w:val="007B02D3"/>
    <w:rsid w:val="007B0672"/>
    <w:rsid w:val="007B08C0"/>
    <w:rsid w:val="007B094D"/>
    <w:rsid w:val="007B0A05"/>
    <w:rsid w:val="007B0B54"/>
    <w:rsid w:val="007B0D0C"/>
    <w:rsid w:val="007B0E73"/>
    <w:rsid w:val="007B0EA2"/>
    <w:rsid w:val="007B1170"/>
    <w:rsid w:val="007B11DA"/>
    <w:rsid w:val="007B158D"/>
    <w:rsid w:val="007B16D8"/>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DF0"/>
    <w:rsid w:val="007B50D3"/>
    <w:rsid w:val="007B530D"/>
    <w:rsid w:val="007B5473"/>
    <w:rsid w:val="007B5BC7"/>
    <w:rsid w:val="007B5F5D"/>
    <w:rsid w:val="007B6578"/>
    <w:rsid w:val="007B65E2"/>
    <w:rsid w:val="007B6662"/>
    <w:rsid w:val="007B67E8"/>
    <w:rsid w:val="007B692C"/>
    <w:rsid w:val="007B6B6E"/>
    <w:rsid w:val="007B6E67"/>
    <w:rsid w:val="007B7013"/>
    <w:rsid w:val="007B7146"/>
    <w:rsid w:val="007B72D2"/>
    <w:rsid w:val="007B77F6"/>
    <w:rsid w:val="007B7B68"/>
    <w:rsid w:val="007B7BE9"/>
    <w:rsid w:val="007B7CBD"/>
    <w:rsid w:val="007B7F0A"/>
    <w:rsid w:val="007C0135"/>
    <w:rsid w:val="007C035D"/>
    <w:rsid w:val="007C05E7"/>
    <w:rsid w:val="007C0949"/>
    <w:rsid w:val="007C095E"/>
    <w:rsid w:val="007C09B6"/>
    <w:rsid w:val="007C0A10"/>
    <w:rsid w:val="007C0C31"/>
    <w:rsid w:val="007C0F8C"/>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2F1"/>
    <w:rsid w:val="007C44AF"/>
    <w:rsid w:val="007C45A8"/>
    <w:rsid w:val="007C486F"/>
    <w:rsid w:val="007C4B41"/>
    <w:rsid w:val="007C4CF2"/>
    <w:rsid w:val="007C4F45"/>
    <w:rsid w:val="007C50C9"/>
    <w:rsid w:val="007C53A1"/>
    <w:rsid w:val="007C555C"/>
    <w:rsid w:val="007C590E"/>
    <w:rsid w:val="007C5C14"/>
    <w:rsid w:val="007C6428"/>
    <w:rsid w:val="007C64B1"/>
    <w:rsid w:val="007C6894"/>
    <w:rsid w:val="007C68A4"/>
    <w:rsid w:val="007C694C"/>
    <w:rsid w:val="007C6AD8"/>
    <w:rsid w:val="007C6CBB"/>
    <w:rsid w:val="007C6CD9"/>
    <w:rsid w:val="007C7205"/>
    <w:rsid w:val="007C73AB"/>
    <w:rsid w:val="007C745B"/>
    <w:rsid w:val="007C75CA"/>
    <w:rsid w:val="007C7782"/>
    <w:rsid w:val="007C7FC1"/>
    <w:rsid w:val="007D0731"/>
    <w:rsid w:val="007D074C"/>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ED0"/>
    <w:rsid w:val="007D2F81"/>
    <w:rsid w:val="007D30BE"/>
    <w:rsid w:val="007D33C6"/>
    <w:rsid w:val="007D340D"/>
    <w:rsid w:val="007D3429"/>
    <w:rsid w:val="007D38AC"/>
    <w:rsid w:val="007D39F3"/>
    <w:rsid w:val="007D3D81"/>
    <w:rsid w:val="007D3EA8"/>
    <w:rsid w:val="007D3F11"/>
    <w:rsid w:val="007D3F8D"/>
    <w:rsid w:val="007D4144"/>
    <w:rsid w:val="007D4402"/>
    <w:rsid w:val="007D453F"/>
    <w:rsid w:val="007D45B6"/>
    <w:rsid w:val="007D4632"/>
    <w:rsid w:val="007D4E57"/>
    <w:rsid w:val="007D4E8D"/>
    <w:rsid w:val="007D50F4"/>
    <w:rsid w:val="007D585D"/>
    <w:rsid w:val="007D5B0C"/>
    <w:rsid w:val="007D5B82"/>
    <w:rsid w:val="007D5BB2"/>
    <w:rsid w:val="007D5BFA"/>
    <w:rsid w:val="007D5ED0"/>
    <w:rsid w:val="007D5EEB"/>
    <w:rsid w:val="007D60F6"/>
    <w:rsid w:val="007D6338"/>
    <w:rsid w:val="007D6389"/>
    <w:rsid w:val="007D63D7"/>
    <w:rsid w:val="007D6578"/>
    <w:rsid w:val="007D66D4"/>
    <w:rsid w:val="007D6930"/>
    <w:rsid w:val="007D6BD1"/>
    <w:rsid w:val="007D6C9A"/>
    <w:rsid w:val="007D6D51"/>
    <w:rsid w:val="007D731A"/>
    <w:rsid w:val="007D739B"/>
    <w:rsid w:val="007D74B1"/>
    <w:rsid w:val="007D78FF"/>
    <w:rsid w:val="007D796E"/>
    <w:rsid w:val="007D7B8D"/>
    <w:rsid w:val="007D7CD9"/>
    <w:rsid w:val="007E001F"/>
    <w:rsid w:val="007E036D"/>
    <w:rsid w:val="007E0370"/>
    <w:rsid w:val="007E0416"/>
    <w:rsid w:val="007E0639"/>
    <w:rsid w:val="007E0767"/>
    <w:rsid w:val="007E0804"/>
    <w:rsid w:val="007E1080"/>
    <w:rsid w:val="007E109A"/>
    <w:rsid w:val="007E10A9"/>
    <w:rsid w:val="007E1297"/>
    <w:rsid w:val="007E12F7"/>
    <w:rsid w:val="007E15C9"/>
    <w:rsid w:val="007E16EF"/>
    <w:rsid w:val="007E204A"/>
    <w:rsid w:val="007E205C"/>
    <w:rsid w:val="007E2146"/>
    <w:rsid w:val="007E2B40"/>
    <w:rsid w:val="007E2DF9"/>
    <w:rsid w:val="007E2ED9"/>
    <w:rsid w:val="007E31B1"/>
    <w:rsid w:val="007E32DE"/>
    <w:rsid w:val="007E3D74"/>
    <w:rsid w:val="007E3FE4"/>
    <w:rsid w:val="007E3FF5"/>
    <w:rsid w:val="007E4084"/>
    <w:rsid w:val="007E408E"/>
    <w:rsid w:val="007E4386"/>
    <w:rsid w:val="007E4679"/>
    <w:rsid w:val="007E4754"/>
    <w:rsid w:val="007E47BB"/>
    <w:rsid w:val="007E4AF6"/>
    <w:rsid w:val="007E4B72"/>
    <w:rsid w:val="007E4B9B"/>
    <w:rsid w:val="007E4D2A"/>
    <w:rsid w:val="007E4D6E"/>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1B6"/>
    <w:rsid w:val="007F2500"/>
    <w:rsid w:val="007F2571"/>
    <w:rsid w:val="007F258A"/>
    <w:rsid w:val="007F2641"/>
    <w:rsid w:val="007F26CF"/>
    <w:rsid w:val="007F2D22"/>
    <w:rsid w:val="007F2D8F"/>
    <w:rsid w:val="007F2DCC"/>
    <w:rsid w:val="007F2E02"/>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6353"/>
    <w:rsid w:val="007F6801"/>
    <w:rsid w:val="007F6807"/>
    <w:rsid w:val="007F692E"/>
    <w:rsid w:val="007F6A46"/>
    <w:rsid w:val="007F6BD9"/>
    <w:rsid w:val="007F6F68"/>
    <w:rsid w:val="007F74AB"/>
    <w:rsid w:val="007F765E"/>
    <w:rsid w:val="007F7905"/>
    <w:rsid w:val="007F790B"/>
    <w:rsid w:val="007F7AC9"/>
    <w:rsid w:val="0080009A"/>
    <w:rsid w:val="00800136"/>
    <w:rsid w:val="00800263"/>
    <w:rsid w:val="008004F4"/>
    <w:rsid w:val="008007A1"/>
    <w:rsid w:val="008008F6"/>
    <w:rsid w:val="00800C20"/>
    <w:rsid w:val="00800CB6"/>
    <w:rsid w:val="00801001"/>
    <w:rsid w:val="008011AE"/>
    <w:rsid w:val="0080132B"/>
    <w:rsid w:val="00801346"/>
    <w:rsid w:val="00801574"/>
    <w:rsid w:val="0080171A"/>
    <w:rsid w:val="008020E5"/>
    <w:rsid w:val="008021DD"/>
    <w:rsid w:val="008022A0"/>
    <w:rsid w:val="00802407"/>
    <w:rsid w:val="00802413"/>
    <w:rsid w:val="008025AD"/>
    <w:rsid w:val="00802A0C"/>
    <w:rsid w:val="00802D47"/>
    <w:rsid w:val="00802D87"/>
    <w:rsid w:val="00803034"/>
    <w:rsid w:val="00803160"/>
    <w:rsid w:val="00803233"/>
    <w:rsid w:val="00803430"/>
    <w:rsid w:val="008034ED"/>
    <w:rsid w:val="00803D06"/>
    <w:rsid w:val="00804498"/>
    <w:rsid w:val="00804937"/>
    <w:rsid w:val="00804B63"/>
    <w:rsid w:val="00804E34"/>
    <w:rsid w:val="00804FD4"/>
    <w:rsid w:val="0080532C"/>
    <w:rsid w:val="0080538D"/>
    <w:rsid w:val="00805774"/>
    <w:rsid w:val="0080586D"/>
    <w:rsid w:val="00805915"/>
    <w:rsid w:val="008059F3"/>
    <w:rsid w:val="00805CE2"/>
    <w:rsid w:val="00806074"/>
    <w:rsid w:val="00806496"/>
    <w:rsid w:val="008066DB"/>
    <w:rsid w:val="00806A47"/>
    <w:rsid w:val="00806C23"/>
    <w:rsid w:val="00806D42"/>
    <w:rsid w:val="00807028"/>
    <w:rsid w:val="008070B9"/>
    <w:rsid w:val="008073F0"/>
    <w:rsid w:val="008074A2"/>
    <w:rsid w:val="00807969"/>
    <w:rsid w:val="00807AEA"/>
    <w:rsid w:val="00807DA2"/>
    <w:rsid w:val="00807E03"/>
    <w:rsid w:val="00807ECE"/>
    <w:rsid w:val="008100B6"/>
    <w:rsid w:val="00810223"/>
    <w:rsid w:val="0081024B"/>
    <w:rsid w:val="0081024D"/>
    <w:rsid w:val="008104C6"/>
    <w:rsid w:val="008105DF"/>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C31"/>
    <w:rsid w:val="00812DB8"/>
    <w:rsid w:val="0081316B"/>
    <w:rsid w:val="00813408"/>
    <w:rsid w:val="0081377A"/>
    <w:rsid w:val="008137BB"/>
    <w:rsid w:val="00813883"/>
    <w:rsid w:val="00813A03"/>
    <w:rsid w:val="00813F1C"/>
    <w:rsid w:val="00814136"/>
    <w:rsid w:val="0081420D"/>
    <w:rsid w:val="008142D5"/>
    <w:rsid w:val="00814B6D"/>
    <w:rsid w:val="00814DD3"/>
    <w:rsid w:val="0081501D"/>
    <w:rsid w:val="00815048"/>
    <w:rsid w:val="008151B6"/>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E0"/>
    <w:rsid w:val="00820055"/>
    <w:rsid w:val="008201FD"/>
    <w:rsid w:val="008206EC"/>
    <w:rsid w:val="00820902"/>
    <w:rsid w:val="0082102C"/>
    <w:rsid w:val="008210F2"/>
    <w:rsid w:val="00821157"/>
    <w:rsid w:val="00821288"/>
    <w:rsid w:val="00821372"/>
    <w:rsid w:val="00821AAD"/>
    <w:rsid w:val="00821D93"/>
    <w:rsid w:val="008220FC"/>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9E9"/>
    <w:rsid w:val="00824A19"/>
    <w:rsid w:val="00824EFA"/>
    <w:rsid w:val="00824EFD"/>
    <w:rsid w:val="008255BC"/>
    <w:rsid w:val="008255D3"/>
    <w:rsid w:val="008256DD"/>
    <w:rsid w:val="0082590A"/>
    <w:rsid w:val="00825B8E"/>
    <w:rsid w:val="00825F16"/>
    <w:rsid w:val="00825FDC"/>
    <w:rsid w:val="00826051"/>
    <w:rsid w:val="00826252"/>
    <w:rsid w:val="00826318"/>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EA"/>
    <w:rsid w:val="0083149B"/>
    <w:rsid w:val="0083194F"/>
    <w:rsid w:val="00831B1A"/>
    <w:rsid w:val="008321FC"/>
    <w:rsid w:val="008324CF"/>
    <w:rsid w:val="0083278E"/>
    <w:rsid w:val="0083289F"/>
    <w:rsid w:val="00832A89"/>
    <w:rsid w:val="00832B5D"/>
    <w:rsid w:val="00832C95"/>
    <w:rsid w:val="00832CFE"/>
    <w:rsid w:val="00832E33"/>
    <w:rsid w:val="00833509"/>
    <w:rsid w:val="0083357E"/>
    <w:rsid w:val="00833BBE"/>
    <w:rsid w:val="00833DE4"/>
    <w:rsid w:val="00833EB4"/>
    <w:rsid w:val="0083426D"/>
    <w:rsid w:val="0083457C"/>
    <w:rsid w:val="008346F8"/>
    <w:rsid w:val="00834706"/>
    <w:rsid w:val="008348C2"/>
    <w:rsid w:val="00834D19"/>
    <w:rsid w:val="00834F8D"/>
    <w:rsid w:val="008351CE"/>
    <w:rsid w:val="00835514"/>
    <w:rsid w:val="0083561B"/>
    <w:rsid w:val="00835681"/>
    <w:rsid w:val="00835920"/>
    <w:rsid w:val="00835A34"/>
    <w:rsid w:val="00835B30"/>
    <w:rsid w:val="00835C3E"/>
    <w:rsid w:val="00836333"/>
    <w:rsid w:val="00836414"/>
    <w:rsid w:val="0083668A"/>
    <w:rsid w:val="0083676E"/>
    <w:rsid w:val="0083691F"/>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C3C"/>
    <w:rsid w:val="0084407A"/>
    <w:rsid w:val="00844186"/>
    <w:rsid w:val="008441DB"/>
    <w:rsid w:val="008447B9"/>
    <w:rsid w:val="00844CFA"/>
    <w:rsid w:val="00844DAD"/>
    <w:rsid w:val="00844F5F"/>
    <w:rsid w:val="0084505D"/>
    <w:rsid w:val="00845216"/>
    <w:rsid w:val="008454F1"/>
    <w:rsid w:val="00845A37"/>
    <w:rsid w:val="00845D3A"/>
    <w:rsid w:val="00845D40"/>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BEA"/>
    <w:rsid w:val="00852DFC"/>
    <w:rsid w:val="008535BC"/>
    <w:rsid w:val="008535DB"/>
    <w:rsid w:val="00853766"/>
    <w:rsid w:val="0085385B"/>
    <w:rsid w:val="008538B9"/>
    <w:rsid w:val="00853A8C"/>
    <w:rsid w:val="008540A8"/>
    <w:rsid w:val="00854758"/>
    <w:rsid w:val="008549BC"/>
    <w:rsid w:val="00854D7E"/>
    <w:rsid w:val="00854EBA"/>
    <w:rsid w:val="00855264"/>
    <w:rsid w:val="0085529F"/>
    <w:rsid w:val="008553C2"/>
    <w:rsid w:val="00855436"/>
    <w:rsid w:val="00855899"/>
    <w:rsid w:val="008558E9"/>
    <w:rsid w:val="008559AB"/>
    <w:rsid w:val="00855EFB"/>
    <w:rsid w:val="00855F51"/>
    <w:rsid w:val="00856084"/>
    <w:rsid w:val="00856175"/>
    <w:rsid w:val="008561D5"/>
    <w:rsid w:val="008561DD"/>
    <w:rsid w:val="00856372"/>
    <w:rsid w:val="00856401"/>
    <w:rsid w:val="00856620"/>
    <w:rsid w:val="008566E1"/>
    <w:rsid w:val="008567F3"/>
    <w:rsid w:val="00856F31"/>
    <w:rsid w:val="008570C5"/>
    <w:rsid w:val="00857769"/>
    <w:rsid w:val="0085786A"/>
    <w:rsid w:val="0085797F"/>
    <w:rsid w:val="008605A7"/>
    <w:rsid w:val="00860D25"/>
    <w:rsid w:val="00860E60"/>
    <w:rsid w:val="00860E8B"/>
    <w:rsid w:val="00860EEF"/>
    <w:rsid w:val="00860F99"/>
    <w:rsid w:val="00861093"/>
    <w:rsid w:val="00861395"/>
    <w:rsid w:val="008614A0"/>
    <w:rsid w:val="00861A3D"/>
    <w:rsid w:val="00861B20"/>
    <w:rsid w:val="00861B3E"/>
    <w:rsid w:val="00861CA1"/>
    <w:rsid w:val="00861CEB"/>
    <w:rsid w:val="00861D9A"/>
    <w:rsid w:val="0086245A"/>
    <w:rsid w:val="00862543"/>
    <w:rsid w:val="00862583"/>
    <w:rsid w:val="00862789"/>
    <w:rsid w:val="00862FAB"/>
    <w:rsid w:val="00863659"/>
    <w:rsid w:val="008638F0"/>
    <w:rsid w:val="00863990"/>
    <w:rsid w:val="00863B61"/>
    <w:rsid w:val="00863B7B"/>
    <w:rsid w:val="00863FAB"/>
    <w:rsid w:val="008640EB"/>
    <w:rsid w:val="0086427B"/>
    <w:rsid w:val="00864295"/>
    <w:rsid w:val="0086450C"/>
    <w:rsid w:val="008647D7"/>
    <w:rsid w:val="008647D8"/>
    <w:rsid w:val="0086487B"/>
    <w:rsid w:val="00864A46"/>
    <w:rsid w:val="008651B5"/>
    <w:rsid w:val="008652DF"/>
    <w:rsid w:val="008654C0"/>
    <w:rsid w:val="008654FC"/>
    <w:rsid w:val="0086565B"/>
    <w:rsid w:val="00865803"/>
    <w:rsid w:val="00865B1B"/>
    <w:rsid w:val="00865CD2"/>
    <w:rsid w:val="00865D26"/>
    <w:rsid w:val="008665CC"/>
    <w:rsid w:val="00866865"/>
    <w:rsid w:val="0086729B"/>
    <w:rsid w:val="00867626"/>
    <w:rsid w:val="00867B37"/>
    <w:rsid w:val="00870258"/>
    <w:rsid w:val="008702A7"/>
    <w:rsid w:val="008706A6"/>
    <w:rsid w:val="0087074B"/>
    <w:rsid w:val="00870FFB"/>
    <w:rsid w:val="0087175B"/>
    <w:rsid w:val="0087180A"/>
    <w:rsid w:val="00871C74"/>
    <w:rsid w:val="00871DF6"/>
    <w:rsid w:val="00871EE9"/>
    <w:rsid w:val="00871F7B"/>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715E"/>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6E0"/>
    <w:rsid w:val="0088476F"/>
    <w:rsid w:val="00884952"/>
    <w:rsid w:val="00884E6C"/>
    <w:rsid w:val="00884E96"/>
    <w:rsid w:val="00884F31"/>
    <w:rsid w:val="00884F81"/>
    <w:rsid w:val="0088512A"/>
    <w:rsid w:val="00885A53"/>
    <w:rsid w:val="00885B8A"/>
    <w:rsid w:val="0088651C"/>
    <w:rsid w:val="00886786"/>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FAB"/>
    <w:rsid w:val="008921C7"/>
    <w:rsid w:val="008922FD"/>
    <w:rsid w:val="008923C0"/>
    <w:rsid w:val="0089247E"/>
    <w:rsid w:val="00892519"/>
    <w:rsid w:val="008927F5"/>
    <w:rsid w:val="0089295C"/>
    <w:rsid w:val="00892B95"/>
    <w:rsid w:val="00892C39"/>
    <w:rsid w:val="00892CE8"/>
    <w:rsid w:val="00892F6E"/>
    <w:rsid w:val="0089357D"/>
    <w:rsid w:val="00893948"/>
    <w:rsid w:val="00893B08"/>
    <w:rsid w:val="00893C96"/>
    <w:rsid w:val="00893FBD"/>
    <w:rsid w:val="0089408F"/>
    <w:rsid w:val="00894233"/>
    <w:rsid w:val="0089476E"/>
    <w:rsid w:val="00894793"/>
    <w:rsid w:val="00894B47"/>
    <w:rsid w:val="00894C8B"/>
    <w:rsid w:val="00894D8D"/>
    <w:rsid w:val="00895086"/>
    <w:rsid w:val="008951D6"/>
    <w:rsid w:val="008956A4"/>
    <w:rsid w:val="0089586D"/>
    <w:rsid w:val="00895951"/>
    <w:rsid w:val="008959D0"/>
    <w:rsid w:val="00895BA8"/>
    <w:rsid w:val="00895E6B"/>
    <w:rsid w:val="008961B0"/>
    <w:rsid w:val="00896479"/>
    <w:rsid w:val="008965BF"/>
    <w:rsid w:val="00897053"/>
    <w:rsid w:val="0089708B"/>
    <w:rsid w:val="0089740C"/>
    <w:rsid w:val="00897BA5"/>
    <w:rsid w:val="0089DB6B"/>
    <w:rsid w:val="008A03D6"/>
    <w:rsid w:val="008A0AB3"/>
    <w:rsid w:val="008A0B6E"/>
    <w:rsid w:val="008A0BD2"/>
    <w:rsid w:val="008A0D21"/>
    <w:rsid w:val="008A11AC"/>
    <w:rsid w:val="008A12AC"/>
    <w:rsid w:val="008A130B"/>
    <w:rsid w:val="008A1706"/>
    <w:rsid w:val="008A1D9E"/>
    <w:rsid w:val="008A1E23"/>
    <w:rsid w:val="008A1F38"/>
    <w:rsid w:val="008A2151"/>
    <w:rsid w:val="008A2232"/>
    <w:rsid w:val="008A25EB"/>
    <w:rsid w:val="008A272F"/>
    <w:rsid w:val="008A2922"/>
    <w:rsid w:val="008A2B42"/>
    <w:rsid w:val="008A336C"/>
    <w:rsid w:val="008A35E9"/>
    <w:rsid w:val="008A364F"/>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787"/>
    <w:rsid w:val="008A7836"/>
    <w:rsid w:val="008A7A10"/>
    <w:rsid w:val="008A7B1B"/>
    <w:rsid w:val="008A7D27"/>
    <w:rsid w:val="008A7DCF"/>
    <w:rsid w:val="008A7E8A"/>
    <w:rsid w:val="008B00E3"/>
    <w:rsid w:val="008B04DD"/>
    <w:rsid w:val="008B0778"/>
    <w:rsid w:val="008B093A"/>
    <w:rsid w:val="008B0A5E"/>
    <w:rsid w:val="008B0B71"/>
    <w:rsid w:val="008B0BE0"/>
    <w:rsid w:val="008B0CF6"/>
    <w:rsid w:val="008B1279"/>
    <w:rsid w:val="008B170E"/>
    <w:rsid w:val="008B183B"/>
    <w:rsid w:val="008B1A4C"/>
    <w:rsid w:val="008B1C62"/>
    <w:rsid w:val="008B1EBF"/>
    <w:rsid w:val="008B1F63"/>
    <w:rsid w:val="008B23E4"/>
    <w:rsid w:val="008B258B"/>
    <w:rsid w:val="008B25E1"/>
    <w:rsid w:val="008B2945"/>
    <w:rsid w:val="008B2B04"/>
    <w:rsid w:val="008B2B05"/>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525F"/>
    <w:rsid w:val="008B52A9"/>
    <w:rsid w:val="008B532C"/>
    <w:rsid w:val="008B5484"/>
    <w:rsid w:val="008B5725"/>
    <w:rsid w:val="008B5A45"/>
    <w:rsid w:val="008B5AED"/>
    <w:rsid w:val="008B5AFB"/>
    <w:rsid w:val="008B5C1F"/>
    <w:rsid w:val="008B5CA1"/>
    <w:rsid w:val="008B614D"/>
    <w:rsid w:val="008B614E"/>
    <w:rsid w:val="008B617C"/>
    <w:rsid w:val="008B6448"/>
    <w:rsid w:val="008B64E4"/>
    <w:rsid w:val="008B6505"/>
    <w:rsid w:val="008B68D6"/>
    <w:rsid w:val="008B6BFD"/>
    <w:rsid w:val="008B6C10"/>
    <w:rsid w:val="008B6C26"/>
    <w:rsid w:val="008B6E68"/>
    <w:rsid w:val="008B739D"/>
    <w:rsid w:val="008B777F"/>
    <w:rsid w:val="008B7808"/>
    <w:rsid w:val="008B78C1"/>
    <w:rsid w:val="008B7DCD"/>
    <w:rsid w:val="008C05BF"/>
    <w:rsid w:val="008C05DF"/>
    <w:rsid w:val="008C0767"/>
    <w:rsid w:val="008C0CB3"/>
    <w:rsid w:val="008C0E25"/>
    <w:rsid w:val="008C0F57"/>
    <w:rsid w:val="008C12F8"/>
    <w:rsid w:val="008C17FD"/>
    <w:rsid w:val="008C1BAB"/>
    <w:rsid w:val="008C1BC9"/>
    <w:rsid w:val="008C1E4B"/>
    <w:rsid w:val="008C23BE"/>
    <w:rsid w:val="008C253E"/>
    <w:rsid w:val="008C2644"/>
    <w:rsid w:val="008C3098"/>
    <w:rsid w:val="008C30C6"/>
    <w:rsid w:val="008C3467"/>
    <w:rsid w:val="008C34CC"/>
    <w:rsid w:val="008C3569"/>
    <w:rsid w:val="008C3808"/>
    <w:rsid w:val="008C3AAF"/>
    <w:rsid w:val="008C3CF6"/>
    <w:rsid w:val="008C3E03"/>
    <w:rsid w:val="008C3E80"/>
    <w:rsid w:val="008C431B"/>
    <w:rsid w:val="008C470A"/>
    <w:rsid w:val="008C4A0E"/>
    <w:rsid w:val="008C4A1F"/>
    <w:rsid w:val="008C5249"/>
    <w:rsid w:val="008C5400"/>
    <w:rsid w:val="008C55ED"/>
    <w:rsid w:val="008C5922"/>
    <w:rsid w:val="008C5D21"/>
    <w:rsid w:val="008C5DA8"/>
    <w:rsid w:val="008C6016"/>
    <w:rsid w:val="008C6054"/>
    <w:rsid w:val="008C64DD"/>
    <w:rsid w:val="008C675E"/>
    <w:rsid w:val="008C6860"/>
    <w:rsid w:val="008C6BA1"/>
    <w:rsid w:val="008C72D2"/>
    <w:rsid w:val="008C75B4"/>
    <w:rsid w:val="008C78E6"/>
    <w:rsid w:val="008C7FDE"/>
    <w:rsid w:val="008D019C"/>
    <w:rsid w:val="008D01D5"/>
    <w:rsid w:val="008D0385"/>
    <w:rsid w:val="008D0B4F"/>
    <w:rsid w:val="008D14D7"/>
    <w:rsid w:val="008D17D0"/>
    <w:rsid w:val="008D187A"/>
    <w:rsid w:val="008D19B9"/>
    <w:rsid w:val="008D1C15"/>
    <w:rsid w:val="008D22EF"/>
    <w:rsid w:val="008D2B69"/>
    <w:rsid w:val="008D2CAD"/>
    <w:rsid w:val="008D31A0"/>
    <w:rsid w:val="008D340E"/>
    <w:rsid w:val="008D36CE"/>
    <w:rsid w:val="008D37EF"/>
    <w:rsid w:val="008D3DB1"/>
    <w:rsid w:val="008D3E32"/>
    <w:rsid w:val="008D3EEF"/>
    <w:rsid w:val="008D41C0"/>
    <w:rsid w:val="008D433B"/>
    <w:rsid w:val="008D460A"/>
    <w:rsid w:val="008D474C"/>
    <w:rsid w:val="008D4AE8"/>
    <w:rsid w:val="008D4C8A"/>
    <w:rsid w:val="008D50AE"/>
    <w:rsid w:val="008D5159"/>
    <w:rsid w:val="008D51F9"/>
    <w:rsid w:val="008D52FD"/>
    <w:rsid w:val="008D5716"/>
    <w:rsid w:val="008D575C"/>
    <w:rsid w:val="008D5C99"/>
    <w:rsid w:val="008D5D95"/>
    <w:rsid w:val="008D6345"/>
    <w:rsid w:val="008D6395"/>
    <w:rsid w:val="008D6826"/>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5053"/>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6D"/>
    <w:rsid w:val="008E6B76"/>
    <w:rsid w:val="008E6EFF"/>
    <w:rsid w:val="008E727B"/>
    <w:rsid w:val="008E7561"/>
    <w:rsid w:val="008E75CC"/>
    <w:rsid w:val="008E764C"/>
    <w:rsid w:val="008E7832"/>
    <w:rsid w:val="008E7A6C"/>
    <w:rsid w:val="008E7D74"/>
    <w:rsid w:val="008F0715"/>
    <w:rsid w:val="008F0A41"/>
    <w:rsid w:val="008F0B47"/>
    <w:rsid w:val="008F0C03"/>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C9"/>
    <w:rsid w:val="008F7BAD"/>
    <w:rsid w:val="00900095"/>
    <w:rsid w:val="009003CB"/>
    <w:rsid w:val="00900714"/>
    <w:rsid w:val="00900952"/>
    <w:rsid w:val="009011AA"/>
    <w:rsid w:val="009011E6"/>
    <w:rsid w:val="00901205"/>
    <w:rsid w:val="0090165B"/>
    <w:rsid w:val="009017A3"/>
    <w:rsid w:val="00901A23"/>
    <w:rsid w:val="00901ADD"/>
    <w:rsid w:val="00901C01"/>
    <w:rsid w:val="00902464"/>
    <w:rsid w:val="00902682"/>
    <w:rsid w:val="009026E9"/>
    <w:rsid w:val="00902B9A"/>
    <w:rsid w:val="00902CB6"/>
    <w:rsid w:val="009032FC"/>
    <w:rsid w:val="009033F2"/>
    <w:rsid w:val="009035F3"/>
    <w:rsid w:val="00903A5D"/>
    <w:rsid w:val="009040C6"/>
    <w:rsid w:val="009040F9"/>
    <w:rsid w:val="0090415A"/>
    <w:rsid w:val="00904528"/>
    <w:rsid w:val="009045E4"/>
    <w:rsid w:val="009046F9"/>
    <w:rsid w:val="00904724"/>
    <w:rsid w:val="00904B7C"/>
    <w:rsid w:val="00904D55"/>
    <w:rsid w:val="00904EEF"/>
    <w:rsid w:val="00905441"/>
    <w:rsid w:val="009055C9"/>
    <w:rsid w:val="00905A2B"/>
    <w:rsid w:val="00905B3F"/>
    <w:rsid w:val="00905F07"/>
    <w:rsid w:val="0090602E"/>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12AD"/>
    <w:rsid w:val="00911388"/>
    <w:rsid w:val="009115CA"/>
    <w:rsid w:val="0091162E"/>
    <w:rsid w:val="0091172B"/>
    <w:rsid w:val="00911814"/>
    <w:rsid w:val="00912049"/>
    <w:rsid w:val="00912245"/>
    <w:rsid w:val="009122B2"/>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5D2"/>
    <w:rsid w:val="00915773"/>
    <w:rsid w:val="00915B30"/>
    <w:rsid w:val="00915EBD"/>
    <w:rsid w:val="009161A8"/>
    <w:rsid w:val="0091624C"/>
    <w:rsid w:val="0091637B"/>
    <w:rsid w:val="00916460"/>
    <w:rsid w:val="009168EC"/>
    <w:rsid w:val="00916D28"/>
    <w:rsid w:val="00916E8C"/>
    <w:rsid w:val="009173D8"/>
    <w:rsid w:val="00917833"/>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84"/>
    <w:rsid w:val="00921D4C"/>
    <w:rsid w:val="009221EC"/>
    <w:rsid w:val="00922467"/>
    <w:rsid w:val="00922633"/>
    <w:rsid w:val="009226D9"/>
    <w:rsid w:val="00922823"/>
    <w:rsid w:val="009229EF"/>
    <w:rsid w:val="009230BE"/>
    <w:rsid w:val="0092312D"/>
    <w:rsid w:val="00923552"/>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716"/>
    <w:rsid w:val="00926ABF"/>
    <w:rsid w:val="00926BF8"/>
    <w:rsid w:val="00926D51"/>
    <w:rsid w:val="00926DC4"/>
    <w:rsid w:val="00926E19"/>
    <w:rsid w:val="00926E95"/>
    <w:rsid w:val="00927417"/>
    <w:rsid w:val="009276FF"/>
    <w:rsid w:val="00927C55"/>
    <w:rsid w:val="00927D70"/>
    <w:rsid w:val="00927E54"/>
    <w:rsid w:val="00927EA9"/>
    <w:rsid w:val="00927FB5"/>
    <w:rsid w:val="00930037"/>
    <w:rsid w:val="009303B4"/>
    <w:rsid w:val="00930618"/>
    <w:rsid w:val="00930B33"/>
    <w:rsid w:val="00930B51"/>
    <w:rsid w:val="00930EAB"/>
    <w:rsid w:val="0093129A"/>
    <w:rsid w:val="0093135D"/>
    <w:rsid w:val="0093143D"/>
    <w:rsid w:val="00931699"/>
    <w:rsid w:val="009316A6"/>
    <w:rsid w:val="009318D1"/>
    <w:rsid w:val="00931F70"/>
    <w:rsid w:val="009325E0"/>
    <w:rsid w:val="00932644"/>
    <w:rsid w:val="009326B4"/>
    <w:rsid w:val="0093274A"/>
    <w:rsid w:val="0093284A"/>
    <w:rsid w:val="0093289D"/>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52F"/>
    <w:rsid w:val="0093579B"/>
    <w:rsid w:val="009360A3"/>
    <w:rsid w:val="0093629C"/>
    <w:rsid w:val="009362D0"/>
    <w:rsid w:val="00936DF6"/>
    <w:rsid w:val="00936F0B"/>
    <w:rsid w:val="00936F44"/>
    <w:rsid w:val="00937065"/>
    <w:rsid w:val="009373E3"/>
    <w:rsid w:val="009374B2"/>
    <w:rsid w:val="009374D6"/>
    <w:rsid w:val="009375F6"/>
    <w:rsid w:val="0093762B"/>
    <w:rsid w:val="009379B9"/>
    <w:rsid w:val="00937B57"/>
    <w:rsid w:val="0094036A"/>
    <w:rsid w:val="00940536"/>
    <w:rsid w:val="009407AA"/>
    <w:rsid w:val="009410ED"/>
    <w:rsid w:val="00941262"/>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7E"/>
    <w:rsid w:val="00944A4D"/>
    <w:rsid w:val="00945406"/>
    <w:rsid w:val="009455DD"/>
    <w:rsid w:val="0094568F"/>
    <w:rsid w:val="00945822"/>
    <w:rsid w:val="009458E7"/>
    <w:rsid w:val="00945A68"/>
    <w:rsid w:val="00945B1E"/>
    <w:rsid w:val="00945CCB"/>
    <w:rsid w:val="00945E42"/>
    <w:rsid w:val="00945F43"/>
    <w:rsid w:val="00946605"/>
    <w:rsid w:val="00946A08"/>
    <w:rsid w:val="00946AB4"/>
    <w:rsid w:val="00946F40"/>
    <w:rsid w:val="00947179"/>
    <w:rsid w:val="009472C7"/>
    <w:rsid w:val="00947598"/>
    <w:rsid w:val="009478E8"/>
    <w:rsid w:val="00947A67"/>
    <w:rsid w:val="00947B51"/>
    <w:rsid w:val="00947D65"/>
    <w:rsid w:val="00947E9F"/>
    <w:rsid w:val="00947FA0"/>
    <w:rsid w:val="009500CD"/>
    <w:rsid w:val="00950215"/>
    <w:rsid w:val="00950362"/>
    <w:rsid w:val="00950ABE"/>
    <w:rsid w:val="00950AF0"/>
    <w:rsid w:val="00950BD0"/>
    <w:rsid w:val="00950E12"/>
    <w:rsid w:val="00951028"/>
    <w:rsid w:val="009513BE"/>
    <w:rsid w:val="009514BA"/>
    <w:rsid w:val="00951B18"/>
    <w:rsid w:val="00952169"/>
    <w:rsid w:val="009521A8"/>
    <w:rsid w:val="0095233F"/>
    <w:rsid w:val="009523AB"/>
    <w:rsid w:val="0095242F"/>
    <w:rsid w:val="009524D5"/>
    <w:rsid w:val="009525C3"/>
    <w:rsid w:val="009525E2"/>
    <w:rsid w:val="009526E9"/>
    <w:rsid w:val="00952A31"/>
    <w:rsid w:val="00952A99"/>
    <w:rsid w:val="00952B21"/>
    <w:rsid w:val="00952F7C"/>
    <w:rsid w:val="00952F9F"/>
    <w:rsid w:val="0095317B"/>
    <w:rsid w:val="009532BC"/>
    <w:rsid w:val="00953604"/>
    <w:rsid w:val="00953B20"/>
    <w:rsid w:val="00953B33"/>
    <w:rsid w:val="00953E20"/>
    <w:rsid w:val="00954A0B"/>
    <w:rsid w:val="00954B5B"/>
    <w:rsid w:val="0095504C"/>
    <w:rsid w:val="00955303"/>
    <w:rsid w:val="009555B3"/>
    <w:rsid w:val="00955D17"/>
    <w:rsid w:val="00955D1C"/>
    <w:rsid w:val="00955FAD"/>
    <w:rsid w:val="009561EC"/>
    <w:rsid w:val="0095638A"/>
    <w:rsid w:val="0095662A"/>
    <w:rsid w:val="0095679A"/>
    <w:rsid w:val="009567E1"/>
    <w:rsid w:val="009567EA"/>
    <w:rsid w:val="00956871"/>
    <w:rsid w:val="0095690E"/>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E11"/>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7CF"/>
    <w:rsid w:val="009669E3"/>
    <w:rsid w:val="00966D1F"/>
    <w:rsid w:val="00966E3F"/>
    <w:rsid w:val="00966E9D"/>
    <w:rsid w:val="00966FF8"/>
    <w:rsid w:val="0096731A"/>
    <w:rsid w:val="009675F1"/>
    <w:rsid w:val="00967693"/>
    <w:rsid w:val="0096780A"/>
    <w:rsid w:val="00967AE9"/>
    <w:rsid w:val="00967F11"/>
    <w:rsid w:val="00970306"/>
    <w:rsid w:val="009703D9"/>
    <w:rsid w:val="009707CD"/>
    <w:rsid w:val="00970D26"/>
    <w:rsid w:val="0097115D"/>
    <w:rsid w:val="00971382"/>
    <w:rsid w:val="009713B7"/>
    <w:rsid w:val="00971816"/>
    <w:rsid w:val="00971832"/>
    <w:rsid w:val="00971CB6"/>
    <w:rsid w:val="00971DB8"/>
    <w:rsid w:val="00972003"/>
    <w:rsid w:val="0097216A"/>
    <w:rsid w:val="009725F9"/>
    <w:rsid w:val="00972875"/>
    <w:rsid w:val="009729E3"/>
    <w:rsid w:val="00972A5C"/>
    <w:rsid w:val="00972D10"/>
    <w:rsid w:val="00972D71"/>
    <w:rsid w:val="0097360D"/>
    <w:rsid w:val="00973A16"/>
    <w:rsid w:val="00973B84"/>
    <w:rsid w:val="00973EB6"/>
    <w:rsid w:val="00974013"/>
    <w:rsid w:val="00974116"/>
    <w:rsid w:val="009741A6"/>
    <w:rsid w:val="009744BF"/>
    <w:rsid w:val="0097452E"/>
    <w:rsid w:val="009745D2"/>
    <w:rsid w:val="009746FF"/>
    <w:rsid w:val="00974B70"/>
    <w:rsid w:val="00974E75"/>
    <w:rsid w:val="0097574C"/>
    <w:rsid w:val="009757D1"/>
    <w:rsid w:val="009759B8"/>
    <w:rsid w:val="00975A5D"/>
    <w:rsid w:val="00975B61"/>
    <w:rsid w:val="00975D1D"/>
    <w:rsid w:val="009760E5"/>
    <w:rsid w:val="009761C4"/>
    <w:rsid w:val="009763EC"/>
    <w:rsid w:val="00976A10"/>
    <w:rsid w:val="00976E53"/>
    <w:rsid w:val="00976F6E"/>
    <w:rsid w:val="00977199"/>
    <w:rsid w:val="009772EA"/>
    <w:rsid w:val="00977911"/>
    <w:rsid w:val="00977916"/>
    <w:rsid w:val="00977B49"/>
    <w:rsid w:val="00980492"/>
    <w:rsid w:val="00980892"/>
    <w:rsid w:val="009810B9"/>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7F"/>
    <w:rsid w:val="00984D58"/>
    <w:rsid w:val="00984DB4"/>
    <w:rsid w:val="00984EC4"/>
    <w:rsid w:val="009852AF"/>
    <w:rsid w:val="00985367"/>
    <w:rsid w:val="009855C1"/>
    <w:rsid w:val="0098575D"/>
    <w:rsid w:val="0098578F"/>
    <w:rsid w:val="00985893"/>
    <w:rsid w:val="0098589B"/>
    <w:rsid w:val="009859F7"/>
    <w:rsid w:val="00985A9A"/>
    <w:rsid w:val="00985B4F"/>
    <w:rsid w:val="00985DC3"/>
    <w:rsid w:val="00986959"/>
    <w:rsid w:val="00986F15"/>
    <w:rsid w:val="0098750E"/>
    <w:rsid w:val="00987519"/>
    <w:rsid w:val="00987564"/>
    <w:rsid w:val="009878E5"/>
    <w:rsid w:val="00987A7D"/>
    <w:rsid w:val="00987C12"/>
    <w:rsid w:val="00987E48"/>
    <w:rsid w:val="00987E60"/>
    <w:rsid w:val="00987EA8"/>
    <w:rsid w:val="009900AA"/>
    <w:rsid w:val="00990614"/>
    <w:rsid w:val="0099079C"/>
    <w:rsid w:val="009907AE"/>
    <w:rsid w:val="009907E5"/>
    <w:rsid w:val="0099097F"/>
    <w:rsid w:val="009909D0"/>
    <w:rsid w:val="00990B4C"/>
    <w:rsid w:val="00990BE9"/>
    <w:rsid w:val="00991334"/>
    <w:rsid w:val="009917B9"/>
    <w:rsid w:val="00991AA1"/>
    <w:rsid w:val="00991D18"/>
    <w:rsid w:val="00991F68"/>
    <w:rsid w:val="00992027"/>
    <w:rsid w:val="00992646"/>
    <w:rsid w:val="009926A9"/>
    <w:rsid w:val="009927E8"/>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3B0"/>
    <w:rsid w:val="009967E4"/>
    <w:rsid w:val="00996870"/>
    <w:rsid w:val="00996B6D"/>
    <w:rsid w:val="009970BB"/>
    <w:rsid w:val="00997125"/>
    <w:rsid w:val="009972DE"/>
    <w:rsid w:val="009979C0"/>
    <w:rsid w:val="00997AB9"/>
    <w:rsid w:val="00997AF3"/>
    <w:rsid w:val="00997B00"/>
    <w:rsid w:val="00997DAA"/>
    <w:rsid w:val="009A01BB"/>
    <w:rsid w:val="009A035F"/>
    <w:rsid w:val="009A03C5"/>
    <w:rsid w:val="009A10CA"/>
    <w:rsid w:val="009A11E3"/>
    <w:rsid w:val="009A178D"/>
    <w:rsid w:val="009A17E1"/>
    <w:rsid w:val="009A182A"/>
    <w:rsid w:val="009A1AEB"/>
    <w:rsid w:val="009A1F5B"/>
    <w:rsid w:val="009A24D7"/>
    <w:rsid w:val="009A256F"/>
    <w:rsid w:val="009A2578"/>
    <w:rsid w:val="009A25EF"/>
    <w:rsid w:val="009A2AC3"/>
    <w:rsid w:val="009A2F28"/>
    <w:rsid w:val="009A2FA5"/>
    <w:rsid w:val="009A31E2"/>
    <w:rsid w:val="009A32D5"/>
    <w:rsid w:val="009A3333"/>
    <w:rsid w:val="009A34B1"/>
    <w:rsid w:val="009A3543"/>
    <w:rsid w:val="009A3926"/>
    <w:rsid w:val="009A3C9A"/>
    <w:rsid w:val="009A3D88"/>
    <w:rsid w:val="009A45F1"/>
    <w:rsid w:val="009A481F"/>
    <w:rsid w:val="009A4843"/>
    <w:rsid w:val="009A499A"/>
    <w:rsid w:val="009A4CF8"/>
    <w:rsid w:val="009A4F82"/>
    <w:rsid w:val="009A5029"/>
    <w:rsid w:val="009A5225"/>
    <w:rsid w:val="009A5257"/>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32D"/>
    <w:rsid w:val="009B243F"/>
    <w:rsid w:val="009B262F"/>
    <w:rsid w:val="009B2F26"/>
    <w:rsid w:val="009B302D"/>
    <w:rsid w:val="009B308D"/>
    <w:rsid w:val="009B33E3"/>
    <w:rsid w:val="009B3590"/>
    <w:rsid w:val="009B35AB"/>
    <w:rsid w:val="009B38D7"/>
    <w:rsid w:val="009B3C5F"/>
    <w:rsid w:val="009B3F4E"/>
    <w:rsid w:val="009B4084"/>
    <w:rsid w:val="009B434D"/>
    <w:rsid w:val="009B529D"/>
    <w:rsid w:val="009B55DD"/>
    <w:rsid w:val="009B58E0"/>
    <w:rsid w:val="009B58E8"/>
    <w:rsid w:val="009B5D83"/>
    <w:rsid w:val="009B633E"/>
    <w:rsid w:val="009B6645"/>
    <w:rsid w:val="009B66E2"/>
    <w:rsid w:val="009B6A62"/>
    <w:rsid w:val="009B70DD"/>
    <w:rsid w:val="009B714D"/>
    <w:rsid w:val="009B71EF"/>
    <w:rsid w:val="009B732B"/>
    <w:rsid w:val="009B776F"/>
    <w:rsid w:val="009B77F1"/>
    <w:rsid w:val="009B77F7"/>
    <w:rsid w:val="009B7A59"/>
    <w:rsid w:val="009B7F95"/>
    <w:rsid w:val="009C0465"/>
    <w:rsid w:val="009C084E"/>
    <w:rsid w:val="009C08D9"/>
    <w:rsid w:val="009C0978"/>
    <w:rsid w:val="009C0C98"/>
    <w:rsid w:val="009C0D18"/>
    <w:rsid w:val="009C1185"/>
    <w:rsid w:val="009C12F2"/>
    <w:rsid w:val="009C16FE"/>
    <w:rsid w:val="009C185E"/>
    <w:rsid w:val="009C1CA7"/>
    <w:rsid w:val="009C2721"/>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CD"/>
    <w:rsid w:val="009C54DD"/>
    <w:rsid w:val="009C55B9"/>
    <w:rsid w:val="009C5852"/>
    <w:rsid w:val="009C5936"/>
    <w:rsid w:val="009C59E1"/>
    <w:rsid w:val="009C5C3F"/>
    <w:rsid w:val="009C5C8C"/>
    <w:rsid w:val="009C5E1C"/>
    <w:rsid w:val="009C6629"/>
    <w:rsid w:val="009C6760"/>
    <w:rsid w:val="009C6958"/>
    <w:rsid w:val="009C6BE5"/>
    <w:rsid w:val="009C70E6"/>
    <w:rsid w:val="009C71F4"/>
    <w:rsid w:val="009C77FC"/>
    <w:rsid w:val="009C7E33"/>
    <w:rsid w:val="009C7E7E"/>
    <w:rsid w:val="009D00EB"/>
    <w:rsid w:val="009D0489"/>
    <w:rsid w:val="009D0552"/>
    <w:rsid w:val="009D05EB"/>
    <w:rsid w:val="009D091E"/>
    <w:rsid w:val="009D0AE1"/>
    <w:rsid w:val="009D0BE4"/>
    <w:rsid w:val="009D1462"/>
    <w:rsid w:val="009D14B1"/>
    <w:rsid w:val="009D18C3"/>
    <w:rsid w:val="009D1BCB"/>
    <w:rsid w:val="009D1C3D"/>
    <w:rsid w:val="009D1C98"/>
    <w:rsid w:val="009D1CE9"/>
    <w:rsid w:val="009D1D40"/>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B57"/>
    <w:rsid w:val="009D6B9C"/>
    <w:rsid w:val="009D6CE0"/>
    <w:rsid w:val="009D6DA4"/>
    <w:rsid w:val="009D7177"/>
    <w:rsid w:val="009D730A"/>
    <w:rsid w:val="009D75E3"/>
    <w:rsid w:val="009D7E07"/>
    <w:rsid w:val="009E044A"/>
    <w:rsid w:val="009E04A1"/>
    <w:rsid w:val="009E079C"/>
    <w:rsid w:val="009E0C35"/>
    <w:rsid w:val="009E0E37"/>
    <w:rsid w:val="009E0EBB"/>
    <w:rsid w:val="009E0FBC"/>
    <w:rsid w:val="009E1A18"/>
    <w:rsid w:val="009E1A2E"/>
    <w:rsid w:val="009E1B07"/>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EF"/>
    <w:rsid w:val="009E3D48"/>
    <w:rsid w:val="009E43DA"/>
    <w:rsid w:val="009E5636"/>
    <w:rsid w:val="009E58BE"/>
    <w:rsid w:val="009E5950"/>
    <w:rsid w:val="009E5B04"/>
    <w:rsid w:val="009E5F54"/>
    <w:rsid w:val="009E60ED"/>
    <w:rsid w:val="009E628A"/>
    <w:rsid w:val="009E64CA"/>
    <w:rsid w:val="009E6567"/>
    <w:rsid w:val="009E6C27"/>
    <w:rsid w:val="009E6E01"/>
    <w:rsid w:val="009E6F5D"/>
    <w:rsid w:val="009E700C"/>
    <w:rsid w:val="009E7135"/>
    <w:rsid w:val="009E7283"/>
    <w:rsid w:val="009E74EF"/>
    <w:rsid w:val="009E773F"/>
    <w:rsid w:val="009F0767"/>
    <w:rsid w:val="009F0830"/>
    <w:rsid w:val="009F0961"/>
    <w:rsid w:val="009F1094"/>
    <w:rsid w:val="009F1270"/>
    <w:rsid w:val="009F13DF"/>
    <w:rsid w:val="009F1B08"/>
    <w:rsid w:val="009F1B48"/>
    <w:rsid w:val="009F1BF9"/>
    <w:rsid w:val="009F1D62"/>
    <w:rsid w:val="009F1E6D"/>
    <w:rsid w:val="009F214D"/>
    <w:rsid w:val="009F21F3"/>
    <w:rsid w:val="009F233E"/>
    <w:rsid w:val="009F25AE"/>
    <w:rsid w:val="009F2719"/>
    <w:rsid w:val="009F27A0"/>
    <w:rsid w:val="009F28F1"/>
    <w:rsid w:val="009F2B19"/>
    <w:rsid w:val="009F2F9D"/>
    <w:rsid w:val="009F30FB"/>
    <w:rsid w:val="009F333E"/>
    <w:rsid w:val="009F33A3"/>
    <w:rsid w:val="009F3733"/>
    <w:rsid w:val="009F3839"/>
    <w:rsid w:val="009F3987"/>
    <w:rsid w:val="009F3A37"/>
    <w:rsid w:val="009F3C49"/>
    <w:rsid w:val="009F3E01"/>
    <w:rsid w:val="009F40A7"/>
    <w:rsid w:val="009F40DC"/>
    <w:rsid w:val="009F41AB"/>
    <w:rsid w:val="009F44A2"/>
    <w:rsid w:val="009F4728"/>
    <w:rsid w:val="009F4B1A"/>
    <w:rsid w:val="009F4D25"/>
    <w:rsid w:val="009F5291"/>
    <w:rsid w:val="009F5568"/>
    <w:rsid w:val="009F5696"/>
    <w:rsid w:val="009F56C7"/>
    <w:rsid w:val="009F580A"/>
    <w:rsid w:val="009F59F9"/>
    <w:rsid w:val="009F5C63"/>
    <w:rsid w:val="009F6208"/>
    <w:rsid w:val="009F62EE"/>
    <w:rsid w:val="009F63BD"/>
    <w:rsid w:val="009F67F7"/>
    <w:rsid w:val="009F6873"/>
    <w:rsid w:val="009F6A06"/>
    <w:rsid w:val="009F6A34"/>
    <w:rsid w:val="009F6BE0"/>
    <w:rsid w:val="009F6E42"/>
    <w:rsid w:val="009F6F46"/>
    <w:rsid w:val="009F701C"/>
    <w:rsid w:val="009F73C5"/>
    <w:rsid w:val="009F7999"/>
    <w:rsid w:val="009F7C49"/>
    <w:rsid w:val="009F7C97"/>
    <w:rsid w:val="009F7D27"/>
    <w:rsid w:val="009F7DF4"/>
    <w:rsid w:val="00A000AF"/>
    <w:rsid w:val="00A0015D"/>
    <w:rsid w:val="00A006C4"/>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1F57"/>
    <w:rsid w:val="00A01FD3"/>
    <w:rsid w:val="00A02026"/>
    <w:rsid w:val="00A0207D"/>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E0E"/>
    <w:rsid w:val="00A0403E"/>
    <w:rsid w:val="00A0421C"/>
    <w:rsid w:val="00A044CB"/>
    <w:rsid w:val="00A0485C"/>
    <w:rsid w:val="00A0491A"/>
    <w:rsid w:val="00A04C4A"/>
    <w:rsid w:val="00A04DD6"/>
    <w:rsid w:val="00A0533D"/>
    <w:rsid w:val="00A055A8"/>
    <w:rsid w:val="00A057B3"/>
    <w:rsid w:val="00A05834"/>
    <w:rsid w:val="00A05958"/>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2D6"/>
    <w:rsid w:val="00A075CF"/>
    <w:rsid w:val="00A07671"/>
    <w:rsid w:val="00A07820"/>
    <w:rsid w:val="00A078E5"/>
    <w:rsid w:val="00A079BF"/>
    <w:rsid w:val="00A07E8D"/>
    <w:rsid w:val="00A10357"/>
    <w:rsid w:val="00A1056A"/>
    <w:rsid w:val="00A10ABA"/>
    <w:rsid w:val="00A10F44"/>
    <w:rsid w:val="00A10F55"/>
    <w:rsid w:val="00A10F7B"/>
    <w:rsid w:val="00A1104A"/>
    <w:rsid w:val="00A11563"/>
    <w:rsid w:val="00A1168C"/>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557"/>
    <w:rsid w:val="00A14715"/>
    <w:rsid w:val="00A14C17"/>
    <w:rsid w:val="00A14F09"/>
    <w:rsid w:val="00A1512F"/>
    <w:rsid w:val="00A15232"/>
    <w:rsid w:val="00A154B0"/>
    <w:rsid w:val="00A15E0E"/>
    <w:rsid w:val="00A15EE4"/>
    <w:rsid w:val="00A16286"/>
    <w:rsid w:val="00A16680"/>
    <w:rsid w:val="00A167AC"/>
    <w:rsid w:val="00A168D9"/>
    <w:rsid w:val="00A169C3"/>
    <w:rsid w:val="00A170E2"/>
    <w:rsid w:val="00A171BA"/>
    <w:rsid w:val="00A1731B"/>
    <w:rsid w:val="00A174E2"/>
    <w:rsid w:val="00A177EC"/>
    <w:rsid w:val="00A17F6F"/>
    <w:rsid w:val="00A201C4"/>
    <w:rsid w:val="00A20A27"/>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E89"/>
    <w:rsid w:val="00A24F28"/>
    <w:rsid w:val="00A2506C"/>
    <w:rsid w:val="00A250BA"/>
    <w:rsid w:val="00A2520B"/>
    <w:rsid w:val="00A254C2"/>
    <w:rsid w:val="00A2565E"/>
    <w:rsid w:val="00A25817"/>
    <w:rsid w:val="00A25878"/>
    <w:rsid w:val="00A25C0D"/>
    <w:rsid w:val="00A2609D"/>
    <w:rsid w:val="00A26576"/>
    <w:rsid w:val="00A2662E"/>
    <w:rsid w:val="00A269B7"/>
    <w:rsid w:val="00A269FF"/>
    <w:rsid w:val="00A26AFE"/>
    <w:rsid w:val="00A26BDA"/>
    <w:rsid w:val="00A26D4C"/>
    <w:rsid w:val="00A26DD0"/>
    <w:rsid w:val="00A271A9"/>
    <w:rsid w:val="00A273C8"/>
    <w:rsid w:val="00A275DE"/>
    <w:rsid w:val="00A276F0"/>
    <w:rsid w:val="00A279D5"/>
    <w:rsid w:val="00A27F7D"/>
    <w:rsid w:val="00A3065D"/>
    <w:rsid w:val="00A307FA"/>
    <w:rsid w:val="00A30850"/>
    <w:rsid w:val="00A30C73"/>
    <w:rsid w:val="00A30E2A"/>
    <w:rsid w:val="00A30F07"/>
    <w:rsid w:val="00A31220"/>
    <w:rsid w:val="00A31234"/>
    <w:rsid w:val="00A3144E"/>
    <w:rsid w:val="00A3187D"/>
    <w:rsid w:val="00A319E8"/>
    <w:rsid w:val="00A31CBD"/>
    <w:rsid w:val="00A32250"/>
    <w:rsid w:val="00A325C2"/>
    <w:rsid w:val="00A32C0C"/>
    <w:rsid w:val="00A32C25"/>
    <w:rsid w:val="00A32F70"/>
    <w:rsid w:val="00A33349"/>
    <w:rsid w:val="00A33727"/>
    <w:rsid w:val="00A33772"/>
    <w:rsid w:val="00A3382F"/>
    <w:rsid w:val="00A33A14"/>
    <w:rsid w:val="00A33CC9"/>
    <w:rsid w:val="00A33D39"/>
    <w:rsid w:val="00A33F52"/>
    <w:rsid w:val="00A34295"/>
    <w:rsid w:val="00A345BA"/>
    <w:rsid w:val="00A34C46"/>
    <w:rsid w:val="00A35076"/>
    <w:rsid w:val="00A352DD"/>
    <w:rsid w:val="00A353C8"/>
    <w:rsid w:val="00A35485"/>
    <w:rsid w:val="00A3572B"/>
    <w:rsid w:val="00A3581F"/>
    <w:rsid w:val="00A35C6B"/>
    <w:rsid w:val="00A35FEE"/>
    <w:rsid w:val="00A361EE"/>
    <w:rsid w:val="00A36A68"/>
    <w:rsid w:val="00A36B5C"/>
    <w:rsid w:val="00A36F70"/>
    <w:rsid w:val="00A37160"/>
    <w:rsid w:val="00A37905"/>
    <w:rsid w:val="00A37B1D"/>
    <w:rsid w:val="00A37B3D"/>
    <w:rsid w:val="00A37D18"/>
    <w:rsid w:val="00A37D1F"/>
    <w:rsid w:val="00A37D72"/>
    <w:rsid w:val="00A37DAB"/>
    <w:rsid w:val="00A37EB5"/>
    <w:rsid w:val="00A37FF2"/>
    <w:rsid w:val="00A40050"/>
    <w:rsid w:val="00A402AF"/>
    <w:rsid w:val="00A40372"/>
    <w:rsid w:val="00A403CD"/>
    <w:rsid w:val="00A404DD"/>
    <w:rsid w:val="00A406B5"/>
    <w:rsid w:val="00A4096E"/>
    <w:rsid w:val="00A40B0C"/>
    <w:rsid w:val="00A40E08"/>
    <w:rsid w:val="00A40F47"/>
    <w:rsid w:val="00A410B1"/>
    <w:rsid w:val="00A410C8"/>
    <w:rsid w:val="00A415E0"/>
    <w:rsid w:val="00A41762"/>
    <w:rsid w:val="00A417A8"/>
    <w:rsid w:val="00A417CE"/>
    <w:rsid w:val="00A419A1"/>
    <w:rsid w:val="00A41B95"/>
    <w:rsid w:val="00A42537"/>
    <w:rsid w:val="00A4254F"/>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6169"/>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11BD"/>
    <w:rsid w:val="00A5170C"/>
    <w:rsid w:val="00A51A4A"/>
    <w:rsid w:val="00A51DC6"/>
    <w:rsid w:val="00A52220"/>
    <w:rsid w:val="00A52EB2"/>
    <w:rsid w:val="00A52FBB"/>
    <w:rsid w:val="00A53095"/>
    <w:rsid w:val="00A533D8"/>
    <w:rsid w:val="00A537D3"/>
    <w:rsid w:val="00A53CFA"/>
    <w:rsid w:val="00A53D1E"/>
    <w:rsid w:val="00A5405D"/>
    <w:rsid w:val="00A541FF"/>
    <w:rsid w:val="00A54566"/>
    <w:rsid w:val="00A54ADA"/>
    <w:rsid w:val="00A54AFA"/>
    <w:rsid w:val="00A54E02"/>
    <w:rsid w:val="00A54FD1"/>
    <w:rsid w:val="00A55391"/>
    <w:rsid w:val="00A55868"/>
    <w:rsid w:val="00A56323"/>
    <w:rsid w:val="00A5655B"/>
    <w:rsid w:val="00A56565"/>
    <w:rsid w:val="00A56702"/>
    <w:rsid w:val="00A5673C"/>
    <w:rsid w:val="00A56831"/>
    <w:rsid w:val="00A569A5"/>
    <w:rsid w:val="00A56A85"/>
    <w:rsid w:val="00A56E13"/>
    <w:rsid w:val="00A56ED9"/>
    <w:rsid w:val="00A56F6E"/>
    <w:rsid w:val="00A5707B"/>
    <w:rsid w:val="00A5730E"/>
    <w:rsid w:val="00A57381"/>
    <w:rsid w:val="00A577BA"/>
    <w:rsid w:val="00A57852"/>
    <w:rsid w:val="00A57D4F"/>
    <w:rsid w:val="00A57E6D"/>
    <w:rsid w:val="00A6021A"/>
    <w:rsid w:val="00A605C5"/>
    <w:rsid w:val="00A60A98"/>
    <w:rsid w:val="00A60BB9"/>
    <w:rsid w:val="00A60E52"/>
    <w:rsid w:val="00A61125"/>
    <w:rsid w:val="00A61480"/>
    <w:rsid w:val="00A61592"/>
    <w:rsid w:val="00A61852"/>
    <w:rsid w:val="00A61B0E"/>
    <w:rsid w:val="00A61C4F"/>
    <w:rsid w:val="00A61C51"/>
    <w:rsid w:val="00A61C81"/>
    <w:rsid w:val="00A61F88"/>
    <w:rsid w:val="00A6221B"/>
    <w:rsid w:val="00A628C8"/>
    <w:rsid w:val="00A629A7"/>
    <w:rsid w:val="00A629E2"/>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237"/>
    <w:rsid w:val="00A673CA"/>
    <w:rsid w:val="00A67479"/>
    <w:rsid w:val="00A675A7"/>
    <w:rsid w:val="00A67653"/>
    <w:rsid w:val="00A67FAF"/>
    <w:rsid w:val="00A701E5"/>
    <w:rsid w:val="00A7031C"/>
    <w:rsid w:val="00A70339"/>
    <w:rsid w:val="00A70447"/>
    <w:rsid w:val="00A70A02"/>
    <w:rsid w:val="00A70ACA"/>
    <w:rsid w:val="00A70AE7"/>
    <w:rsid w:val="00A70D96"/>
    <w:rsid w:val="00A70E62"/>
    <w:rsid w:val="00A70FC1"/>
    <w:rsid w:val="00A71082"/>
    <w:rsid w:val="00A71106"/>
    <w:rsid w:val="00A711D9"/>
    <w:rsid w:val="00A713E9"/>
    <w:rsid w:val="00A714E9"/>
    <w:rsid w:val="00A71A05"/>
    <w:rsid w:val="00A71C93"/>
    <w:rsid w:val="00A71C9B"/>
    <w:rsid w:val="00A71EF3"/>
    <w:rsid w:val="00A72102"/>
    <w:rsid w:val="00A72225"/>
    <w:rsid w:val="00A724B6"/>
    <w:rsid w:val="00A72529"/>
    <w:rsid w:val="00A72535"/>
    <w:rsid w:val="00A725A9"/>
    <w:rsid w:val="00A7283D"/>
    <w:rsid w:val="00A72A45"/>
    <w:rsid w:val="00A72BFE"/>
    <w:rsid w:val="00A72CC5"/>
    <w:rsid w:val="00A72D70"/>
    <w:rsid w:val="00A73071"/>
    <w:rsid w:val="00A73149"/>
    <w:rsid w:val="00A73228"/>
    <w:rsid w:val="00A733AE"/>
    <w:rsid w:val="00A733E9"/>
    <w:rsid w:val="00A734F9"/>
    <w:rsid w:val="00A7391A"/>
    <w:rsid w:val="00A739A3"/>
    <w:rsid w:val="00A73A6E"/>
    <w:rsid w:val="00A73AC2"/>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9CE"/>
    <w:rsid w:val="00A76C5B"/>
    <w:rsid w:val="00A76CCC"/>
    <w:rsid w:val="00A76F08"/>
    <w:rsid w:val="00A779B5"/>
    <w:rsid w:val="00A77A09"/>
    <w:rsid w:val="00A77D41"/>
    <w:rsid w:val="00A8037B"/>
    <w:rsid w:val="00A804B6"/>
    <w:rsid w:val="00A8072D"/>
    <w:rsid w:val="00A80E98"/>
    <w:rsid w:val="00A810BC"/>
    <w:rsid w:val="00A81697"/>
    <w:rsid w:val="00A816CA"/>
    <w:rsid w:val="00A81721"/>
    <w:rsid w:val="00A81985"/>
    <w:rsid w:val="00A81C22"/>
    <w:rsid w:val="00A81FD4"/>
    <w:rsid w:val="00A824FA"/>
    <w:rsid w:val="00A82F63"/>
    <w:rsid w:val="00A8301C"/>
    <w:rsid w:val="00A8337A"/>
    <w:rsid w:val="00A83441"/>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A5F"/>
    <w:rsid w:val="00A85C42"/>
    <w:rsid w:val="00A85E1C"/>
    <w:rsid w:val="00A8640A"/>
    <w:rsid w:val="00A865A8"/>
    <w:rsid w:val="00A86673"/>
    <w:rsid w:val="00A8679A"/>
    <w:rsid w:val="00A86B07"/>
    <w:rsid w:val="00A86E29"/>
    <w:rsid w:val="00A875FE"/>
    <w:rsid w:val="00A87987"/>
    <w:rsid w:val="00A87A93"/>
    <w:rsid w:val="00A87D2D"/>
    <w:rsid w:val="00A87F4C"/>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AF8"/>
    <w:rsid w:val="00A93634"/>
    <w:rsid w:val="00A936F8"/>
    <w:rsid w:val="00A93A6F"/>
    <w:rsid w:val="00A94085"/>
    <w:rsid w:val="00A947F2"/>
    <w:rsid w:val="00A94DB4"/>
    <w:rsid w:val="00A94E6B"/>
    <w:rsid w:val="00A94E78"/>
    <w:rsid w:val="00A951E1"/>
    <w:rsid w:val="00A953E1"/>
    <w:rsid w:val="00A957ED"/>
    <w:rsid w:val="00A9597D"/>
    <w:rsid w:val="00A959FF"/>
    <w:rsid w:val="00A95B14"/>
    <w:rsid w:val="00A95BE7"/>
    <w:rsid w:val="00A95CBF"/>
    <w:rsid w:val="00A95E99"/>
    <w:rsid w:val="00A9603F"/>
    <w:rsid w:val="00A9628C"/>
    <w:rsid w:val="00A9629D"/>
    <w:rsid w:val="00A962A0"/>
    <w:rsid w:val="00A97353"/>
    <w:rsid w:val="00A97472"/>
    <w:rsid w:val="00A9750D"/>
    <w:rsid w:val="00A97739"/>
    <w:rsid w:val="00A97996"/>
    <w:rsid w:val="00A979CB"/>
    <w:rsid w:val="00A97BDA"/>
    <w:rsid w:val="00A97CC7"/>
    <w:rsid w:val="00A97E7D"/>
    <w:rsid w:val="00AA00CC"/>
    <w:rsid w:val="00AA0630"/>
    <w:rsid w:val="00AA06AD"/>
    <w:rsid w:val="00AA0744"/>
    <w:rsid w:val="00AA0A3B"/>
    <w:rsid w:val="00AA1465"/>
    <w:rsid w:val="00AA1472"/>
    <w:rsid w:val="00AA147C"/>
    <w:rsid w:val="00AA1756"/>
    <w:rsid w:val="00AA1DA8"/>
    <w:rsid w:val="00AA23EE"/>
    <w:rsid w:val="00AA2560"/>
    <w:rsid w:val="00AA274C"/>
    <w:rsid w:val="00AA2A10"/>
    <w:rsid w:val="00AA2C62"/>
    <w:rsid w:val="00AA2FB4"/>
    <w:rsid w:val="00AA3520"/>
    <w:rsid w:val="00AA352B"/>
    <w:rsid w:val="00AA3576"/>
    <w:rsid w:val="00AA3587"/>
    <w:rsid w:val="00AA35AB"/>
    <w:rsid w:val="00AA3602"/>
    <w:rsid w:val="00AA418C"/>
    <w:rsid w:val="00AA42B5"/>
    <w:rsid w:val="00AA4360"/>
    <w:rsid w:val="00AA43CD"/>
    <w:rsid w:val="00AA443B"/>
    <w:rsid w:val="00AA473D"/>
    <w:rsid w:val="00AA4B72"/>
    <w:rsid w:val="00AA4B9A"/>
    <w:rsid w:val="00AA4CCC"/>
    <w:rsid w:val="00AA5092"/>
    <w:rsid w:val="00AA537D"/>
    <w:rsid w:val="00AA53CF"/>
    <w:rsid w:val="00AA5531"/>
    <w:rsid w:val="00AA56B0"/>
    <w:rsid w:val="00AA57D7"/>
    <w:rsid w:val="00AA5829"/>
    <w:rsid w:val="00AA5C42"/>
    <w:rsid w:val="00AA5CC0"/>
    <w:rsid w:val="00AA61F9"/>
    <w:rsid w:val="00AA62F7"/>
    <w:rsid w:val="00AA6571"/>
    <w:rsid w:val="00AA68A1"/>
    <w:rsid w:val="00AA68E2"/>
    <w:rsid w:val="00AA6A18"/>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DA"/>
    <w:rsid w:val="00AB5058"/>
    <w:rsid w:val="00AB53E6"/>
    <w:rsid w:val="00AB54AA"/>
    <w:rsid w:val="00AB5507"/>
    <w:rsid w:val="00AB5A24"/>
    <w:rsid w:val="00AB5EF1"/>
    <w:rsid w:val="00AB6069"/>
    <w:rsid w:val="00AB636F"/>
    <w:rsid w:val="00AB657B"/>
    <w:rsid w:val="00AB6E13"/>
    <w:rsid w:val="00AB6F1C"/>
    <w:rsid w:val="00AB6FF5"/>
    <w:rsid w:val="00AB7751"/>
    <w:rsid w:val="00AB79BC"/>
    <w:rsid w:val="00AC006E"/>
    <w:rsid w:val="00AC0456"/>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6ED"/>
    <w:rsid w:val="00AC385B"/>
    <w:rsid w:val="00AC39E5"/>
    <w:rsid w:val="00AC3CD2"/>
    <w:rsid w:val="00AC3EB7"/>
    <w:rsid w:val="00AC4200"/>
    <w:rsid w:val="00AC4297"/>
    <w:rsid w:val="00AC49BE"/>
    <w:rsid w:val="00AC4A79"/>
    <w:rsid w:val="00AC4B42"/>
    <w:rsid w:val="00AC4CFE"/>
    <w:rsid w:val="00AC4DD1"/>
    <w:rsid w:val="00AC4FD8"/>
    <w:rsid w:val="00AC50FE"/>
    <w:rsid w:val="00AC51A6"/>
    <w:rsid w:val="00AC54F2"/>
    <w:rsid w:val="00AC5783"/>
    <w:rsid w:val="00AC5C43"/>
    <w:rsid w:val="00AC6182"/>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2"/>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A43"/>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E5"/>
    <w:rsid w:val="00AD6A51"/>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83D"/>
    <w:rsid w:val="00AE1AC2"/>
    <w:rsid w:val="00AE1CCE"/>
    <w:rsid w:val="00AE1D47"/>
    <w:rsid w:val="00AE1D8A"/>
    <w:rsid w:val="00AE3312"/>
    <w:rsid w:val="00AE350D"/>
    <w:rsid w:val="00AE3558"/>
    <w:rsid w:val="00AE3A2F"/>
    <w:rsid w:val="00AE3A73"/>
    <w:rsid w:val="00AE3AE4"/>
    <w:rsid w:val="00AE3E0A"/>
    <w:rsid w:val="00AE3FDF"/>
    <w:rsid w:val="00AE439B"/>
    <w:rsid w:val="00AE449C"/>
    <w:rsid w:val="00AE47D4"/>
    <w:rsid w:val="00AE4A5A"/>
    <w:rsid w:val="00AE4AC1"/>
    <w:rsid w:val="00AE4B58"/>
    <w:rsid w:val="00AE4F52"/>
    <w:rsid w:val="00AE5052"/>
    <w:rsid w:val="00AE51D1"/>
    <w:rsid w:val="00AE5550"/>
    <w:rsid w:val="00AE58C3"/>
    <w:rsid w:val="00AE5F9D"/>
    <w:rsid w:val="00AE644A"/>
    <w:rsid w:val="00AE684D"/>
    <w:rsid w:val="00AE687B"/>
    <w:rsid w:val="00AE6F72"/>
    <w:rsid w:val="00AE70D7"/>
    <w:rsid w:val="00AE722B"/>
    <w:rsid w:val="00AE75B7"/>
    <w:rsid w:val="00AE75F8"/>
    <w:rsid w:val="00AE7A26"/>
    <w:rsid w:val="00AE7A55"/>
    <w:rsid w:val="00AE7A7D"/>
    <w:rsid w:val="00AE7BE5"/>
    <w:rsid w:val="00AE7D02"/>
    <w:rsid w:val="00AE7EE2"/>
    <w:rsid w:val="00AE7F1F"/>
    <w:rsid w:val="00AF06BA"/>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FE"/>
    <w:rsid w:val="00AF300C"/>
    <w:rsid w:val="00AF331F"/>
    <w:rsid w:val="00AF336D"/>
    <w:rsid w:val="00AF3E60"/>
    <w:rsid w:val="00AF4650"/>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C04"/>
    <w:rsid w:val="00AF7E22"/>
    <w:rsid w:val="00AF7EAD"/>
    <w:rsid w:val="00AF7F55"/>
    <w:rsid w:val="00B00121"/>
    <w:rsid w:val="00B00377"/>
    <w:rsid w:val="00B00484"/>
    <w:rsid w:val="00B007EC"/>
    <w:rsid w:val="00B00B4E"/>
    <w:rsid w:val="00B00B74"/>
    <w:rsid w:val="00B00E78"/>
    <w:rsid w:val="00B00F54"/>
    <w:rsid w:val="00B0165F"/>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864"/>
    <w:rsid w:val="00B06DDD"/>
    <w:rsid w:val="00B06EFF"/>
    <w:rsid w:val="00B073DA"/>
    <w:rsid w:val="00B07533"/>
    <w:rsid w:val="00B078AA"/>
    <w:rsid w:val="00B07E3D"/>
    <w:rsid w:val="00B10163"/>
    <w:rsid w:val="00B103A5"/>
    <w:rsid w:val="00B104EA"/>
    <w:rsid w:val="00B10636"/>
    <w:rsid w:val="00B107ED"/>
    <w:rsid w:val="00B108F7"/>
    <w:rsid w:val="00B113D5"/>
    <w:rsid w:val="00B113FE"/>
    <w:rsid w:val="00B11B15"/>
    <w:rsid w:val="00B11C76"/>
    <w:rsid w:val="00B11FB7"/>
    <w:rsid w:val="00B12039"/>
    <w:rsid w:val="00B1203C"/>
    <w:rsid w:val="00B12973"/>
    <w:rsid w:val="00B12980"/>
    <w:rsid w:val="00B12ADA"/>
    <w:rsid w:val="00B12F11"/>
    <w:rsid w:val="00B1306C"/>
    <w:rsid w:val="00B1311A"/>
    <w:rsid w:val="00B13339"/>
    <w:rsid w:val="00B13349"/>
    <w:rsid w:val="00B136DD"/>
    <w:rsid w:val="00B139A7"/>
    <w:rsid w:val="00B13D5E"/>
    <w:rsid w:val="00B14169"/>
    <w:rsid w:val="00B14375"/>
    <w:rsid w:val="00B143FE"/>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B0"/>
    <w:rsid w:val="00B20725"/>
    <w:rsid w:val="00B20C5A"/>
    <w:rsid w:val="00B20D6D"/>
    <w:rsid w:val="00B214F1"/>
    <w:rsid w:val="00B214F2"/>
    <w:rsid w:val="00B217AC"/>
    <w:rsid w:val="00B21BCA"/>
    <w:rsid w:val="00B21E8C"/>
    <w:rsid w:val="00B2284F"/>
    <w:rsid w:val="00B2295F"/>
    <w:rsid w:val="00B22E02"/>
    <w:rsid w:val="00B23109"/>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366"/>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C77"/>
    <w:rsid w:val="00B31117"/>
    <w:rsid w:val="00B311EE"/>
    <w:rsid w:val="00B3138B"/>
    <w:rsid w:val="00B31AA0"/>
    <w:rsid w:val="00B3213B"/>
    <w:rsid w:val="00B321A3"/>
    <w:rsid w:val="00B3264A"/>
    <w:rsid w:val="00B3293A"/>
    <w:rsid w:val="00B32CE3"/>
    <w:rsid w:val="00B32E4A"/>
    <w:rsid w:val="00B330E0"/>
    <w:rsid w:val="00B330FD"/>
    <w:rsid w:val="00B33415"/>
    <w:rsid w:val="00B3358A"/>
    <w:rsid w:val="00B3384E"/>
    <w:rsid w:val="00B338DD"/>
    <w:rsid w:val="00B33E3B"/>
    <w:rsid w:val="00B345BC"/>
    <w:rsid w:val="00B347EC"/>
    <w:rsid w:val="00B3490D"/>
    <w:rsid w:val="00B35028"/>
    <w:rsid w:val="00B35436"/>
    <w:rsid w:val="00B35471"/>
    <w:rsid w:val="00B355DF"/>
    <w:rsid w:val="00B35C39"/>
    <w:rsid w:val="00B35E42"/>
    <w:rsid w:val="00B35FE4"/>
    <w:rsid w:val="00B3617F"/>
    <w:rsid w:val="00B36350"/>
    <w:rsid w:val="00B363DA"/>
    <w:rsid w:val="00B364EC"/>
    <w:rsid w:val="00B364FC"/>
    <w:rsid w:val="00B36669"/>
    <w:rsid w:val="00B3674E"/>
    <w:rsid w:val="00B3686F"/>
    <w:rsid w:val="00B368E9"/>
    <w:rsid w:val="00B36923"/>
    <w:rsid w:val="00B3693D"/>
    <w:rsid w:val="00B36DC0"/>
    <w:rsid w:val="00B373A3"/>
    <w:rsid w:val="00B373EA"/>
    <w:rsid w:val="00B374CF"/>
    <w:rsid w:val="00B37540"/>
    <w:rsid w:val="00B37740"/>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26D"/>
    <w:rsid w:val="00B426EB"/>
    <w:rsid w:val="00B42C05"/>
    <w:rsid w:val="00B42D5F"/>
    <w:rsid w:val="00B42F09"/>
    <w:rsid w:val="00B43083"/>
    <w:rsid w:val="00B43224"/>
    <w:rsid w:val="00B43309"/>
    <w:rsid w:val="00B43936"/>
    <w:rsid w:val="00B43D65"/>
    <w:rsid w:val="00B43F9F"/>
    <w:rsid w:val="00B440CE"/>
    <w:rsid w:val="00B44331"/>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0F"/>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F87"/>
    <w:rsid w:val="00B51985"/>
    <w:rsid w:val="00B51B40"/>
    <w:rsid w:val="00B51CC9"/>
    <w:rsid w:val="00B5227C"/>
    <w:rsid w:val="00B523BF"/>
    <w:rsid w:val="00B52952"/>
    <w:rsid w:val="00B52BEE"/>
    <w:rsid w:val="00B52DDE"/>
    <w:rsid w:val="00B531C5"/>
    <w:rsid w:val="00B531D8"/>
    <w:rsid w:val="00B5365A"/>
    <w:rsid w:val="00B539AC"/>
    <w:rsid w:val="00B53D52"/>
    <w:rsid w:val="00B53D98"/>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D61"/>
    <w:rsid w:val="00B56135"/>
    <w:rsid w:val="00B56166"/>
    <w:rsid w:val="00B56197"/>
    <w:rsid w:val="00B56360"/>
    <w:rsid w:val="00B56471"/>
    <w:rsid w:val="00B564FA"/>
    <w:rsid w:val="00B565DC"/>
    <w:rsid w:val="00B56B3F"/>
    <w:rsid w:val="00B56CEB"/>
    <w:rsid w:val="00B56DFE"/>
    <w:rsid w:val="00B57004"/>
    <w:rsid w:val="00B5749D"/>
    <w:rsid w:val="00B57A90"/>
    <w:rsid w:val="00B602B5"/>
    <w:rsid w:val="00B60543"/>
    <w:rsid w:val="00B605F5"/>
    <w:rsid w:val="00B60B78"/>
    <w:rsid w:val="00B60EB4"/>
    <w:rsid w:val="00B60F9C"/>
    <w:rsid w:val="00B61128"/>
    <w:rsid w:val="00B612F9"/>
    <w:rsid w:val="00B61371"/>
    <w:rsid w:val="00B6170A"/>
    <w:rsid w:val="00B6179E"/>
    <w:rsid w:val="00B61A6D"/>
    <w:rsid w:val="00B61A8F"/>
    <w:rsid w:val="00B61BAA"/>
    <w:rsid w:val="00B61CA2"/>
    <w:rsid w:val="00B61D74"/>
    <w:rsid w:val="00B62119"/>
    <w:rsid w:val="00B62174"/>
    <w:rsid w:val="00B6266A"/>
    <w:rsid w:val="00B628D1"/>
    <w:rsid w:val="00B62AEC"/>
    <w:rsid w:val="00B62D55"/>
    <w:rsid w:val="00B62E20"/>
    <w:rsid w:val="00B6362D"/>
    <w:rsid w:val="00B636AD"/>
    <w:rsid w:val="00B636DA"/>
    <w:rsid w:val="00B637AE"/>
    <w:rsid w:val="00B63A0F"/>
    <w:rsid w:val="00B63A16"/>
    <w:rsid w:val="00B63A92"/>
    <w:rsid w:val="00B63D8E"/>
    <w:rsid w:val="00B64174"/>
    <w:rsid w:val="00B64265"/>
    <w:rsid w:val="00B64336"/>
    <w:rsid w:val="00B6454C"/>
    <w:rsid w:val="00B6464B"/>
    <w:rsid w:val="00B646F3"/>
    <w:rsid w:val="00B6569C"/>
    <w:rsid w:val="00B65B39"/>
    <w:rsid w:val="00B65C45"/>
    <w:rsid w:val="00B66110"/>
    <w:rsid w:val="00B6651F"/>
    <w:rsid w:val="00B665FA"/>
    <w:rsid w:val="00B66803"/>
    <w:rsid w:val="00B66B71"/>
    <w:rsid w:val="00B66E7D"/>
    <w:rsid w:val="00B66FC0"/>
    <w:rsid w:val="00B67629"/>
    <w:rsid w:val="00B676C4"/>
    <w:rsid w:val="00B67F2E"/>
    <w:rsid w:val="00B70146"/>
    <w:rsid w:val="00B702BE"/>
    <w:rsid w:val="00B70407"/>
    <w:rsid w:val="00B70926"/>
    <w:rsid w:val="00B70D72"/>
    <w:rsid w:val="00B70F9B"/>
    <w:rsid w:val="00B711C2"/>
    <w:rsid w:val="00B714DC"/>
    <w:rsid w:val="00B7195D"/>
    <w:rsid w:val="00B71E72"/>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B07"/>
    <w:rsid w:val="00B7630D"/>
    <w:rsid w:val="00B76A39"/>
    <w:rsid w:val="00B76DA6"/>
    <w:rsid w:val="00B76F43"/>
    <w:rsid w:val="00B76F78"/>
    <w:rsid w:val="00B772A0"/>
    <w:rsid w:val="00B77324"/>
    <w:rsid w:val="00B7752D"/>
    <w:rsid w:val="00B77C57"/>
    <w:rsid w:val="00B800EA"/>
    <w:rsid w:val="00B803A6"/>
    <w:rsid w:val="00B803E7"/>
    <w:rsid w:val="00B8046B"/>
    <w:rsid w:val="00B8072E"/>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64A"/>
    <w:rsid w:val="00B83829"/>
    <w:rsid w:val="00B83CBF"/>
    <w:rsid w:val="00B8418D"/>
    <w:rsid w:val="00B845A6"/>
    <w:rsid w:val="00B849A8"/>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19F"/>
    <w:rsid w:val="00B861C2"/>
    <w:rsid w:val="00B862F0"/>
    <w:rsid w:val="00B8645F"/>
    <w:rsid w:val="00B865B6"/>
    <w:rsid w:val="00B86791"/>
    <w:rsid w:val="00B868C6"/>
    <w:rsid w:val="00B869A9"/>
    <w:rsid w:val="00B870EA"/>
    <w:rsid w:val="00B87135"/>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B3F"/>
    <w:rsid w:val="00B91DC9"/>
    <w:rsid w:val="00B91EB0"/>
    <w:rsid w:val="00B91EC8"/>
    <w:rsid w:val="00B92302"/>
    <w:rsid w:val="00B924EF"/>
    <w:rsid w:val="00B92747"/>
    <w:rsid w:val="00B92974"/>
    <w:rsid w:val="00B92A9B"/>
    <w:rsid w:val="00B92B68"/>
    <w:rsid w:val="00B92D2A"/>
    <w:rsid w:val="00B92D86"/>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BE3"/>
    <w:rsid w:val="00B9505E"/>
    <w:rsid w:val="00B9525F"/>
    <w:rsid w:val="00B95280"/>
    <w:rsid w:val="00B955D7"/>
    <w:rsid w:val="00B95DAF"/>
    <w:rsid w:val="00B95DFB"/>
    <w:rsid w:val="00B95F2D"/>
    <w:rsid w:val="00B964F2"/>
    <w:rsid w:val="00B966DB"/>
    <w:rsid w:val="00B968E9"/>
    <w:rsid w:val="00B9699C"/>
    <w:rsid w:val="00B96BB7"/>
    <w:rsid w:val="00B96D83"/>
    <w:rsid w:val="00B96ECF"/>
    <w:rsid w:val="00B96EFF"/>
    <w:rsid w:val="00B97349"/>
    <w:rsid w:val="00B97358"/>
    <w:rsid w:val="00B97548"/>
    <w:rsid w:val="00B97580"/>
    <w:rsid w:val="00B97630"/>
    <w:rsid w:val="00B9776C"/>
    <w:rsid w:val="00B97E21"/>
    <w:rsid w:val="00B97E2A"/>
    <w:rsid w:val="00BA01E6"/>
    <w:rsid w:val="00BA0478"/>
    <w:rsid w:val="00BA0571"/>
    <w:rsid w:val="00BA0613"/>
    <w:rsid w:val="00BA0614"/>
    <w:rsid w:val="00BA0733"/>
    <w:rsid w:val="00BA07EA"/>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6991"/>
    <w:rsid w:val="00BA69D1"/>
    <w:rsid w:val="00BA6F48"/>
    <w:rsid w:val="00BA76C0"/>
    <w:rsid w:val="00BA7CB3"/>
    <w:rsid w:val="00BA7EF1"/>
    <w:rsid w:val="00BB02B1"/>
    <w:rsid w:val="00BB0375"/>
    <w:rsid w:val="00BB06EA"/>
    <w:rsid w:val="00BB0901"/>
    <w:rsid w:val="00BB0A8D"/>
    <w:rsid w:val="00BB0B56"/>
    <w:rsid w:val="00BB0D3A"/>
    <w:rsid w:val="00BB0DE7"/>
    <w:rsid w:val="00BB10FF"/>
    <w:rsid w:val="00BB134D"/>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BC9"/>
    <w:rsid w:val="00BB4C64"/>
    <w:rsid w:val="00BB4F05"/>
    <w:rsid w:val="00BB51AF"/>
    <w:rsid w:val="00BB5231"/>
    <w:rsid w:val="00BB5534"/>
    <w:rsid w:val="00BB5668"/>
    <w:rsid w:val="00BB578D"/>
    <w:rsid w:val="00BB58A2"/>
    <w:rsid w:val="00BB5A95"/>
    <w:rsid w:val="00BB618E"/>
    <w:rsid w:val="00BB61CD"/>
    <w:rsid w:val="00BB61D6"/>
    <w:rsid w:val="00BB65EC"/>
    <w:rsid w:val="00BB664C"/>
    <w:rsid w:val="00BB66E9"/>
    <w:rsid w:val="00BB6739"/>
    <w:rsid w:val="00BB6851"/>
    <w:rsid w:val="00BB6D26"/>
    <w:rsid w:val="00BB6F82"/>
    <w:rsid w:val="00BB7418"/>
    <w:rsid w:val="00BB792A"/>
    <w:rsid w:val="00BB7BF1"/>
    <w:rsid w:val="00BB7C35"/>
    <w:rsid w:val="00BC0438"/>
    <w:rsid w:val="00BC08E6"/>
    <w:rsid w:val="00BC0A5D"/>
    <w:rsid w:val="00BC0A7A"/>
    <w:rsid w:val="00BC0B6E"/>
    <w:rsid w:val="00BC0F8F"/>
    <w:rsid w:val="00BC1430"/>
    <w:rsid w:val="00BC14FA"/>
    <w:rsid w:val="00BC1668"/>
    <w:rsid w:val="00BC1939"/>
    <w:rsid w:val="00BC1AE0"/>
    <w:rsid w:val="00BC1BD9"/>
    <w:rsid w:val="00BC1FD3"/>
    <w:rsid w:val="00BC2656"/>
    <w:rsid w:val="00BC285A"/>
    <w:rsid w:val="00BC2989"/>
    <w:rsid w:val="00BC2AD4"/>
    <w:rsid w:val="00BC2C32"/>
    <w:rsid w:val="00BC2EF0"/>
    <w:rsid w:val="00BC3288"/>
    <w:rsid w:val="00BC3369"/>
    <w:rsid w:val="00BC35F6"/>
    <w:rsid w:val="00BC36AF"/>
    <w:rsid w:val="00BC3941"/>
    <w:rsid w:val="00BC39F5"/>
    <w:rsid w:val="00BC3E1D"/>
    <w:rsid w:val="00BC3F0C"/>
    <w:rsid w:val="00BC43BE"/>
    <w:rsid w:val="00BC4765"/>
    <w:rsid w:val="00BC4FEB"/>
    <w:rsid w:val="00BC506F"/>
    <w:rsid w:val="00BC534B"/>
    <w:rsid w:val="00BC5980"/>
    <w:rsid w:val="00BC5A45"/>
    <w:rsid w:val="00BC5B05"/>
    <w:rsid w:val="00BC5B97"/>
    <w:rsid w:val="00BC5BD5"/>
    <w:rsid w:val="00BC5CB9"/>
    <w:rsid w:val="00BC5E27"/>
    <w:rsid w:val="00BC5F82"/>
    <w:rsid w:val="00BC616A"/>
    <w:rsid w:val="00BC62E8"/>
    <w:rsid w:val="00BC6319"/>
    <w:rsid w:val="00BC634A"/>
    <w:rsid w:val="00BC6945"/>
    <w:rsid w:val="00BC6A02"/>
    <w:rsid w:val="00BC6A0A"/>
    <w:rsid w:val="00BC6C88"/>
    <w:rsid w:val="00BC6DBE"/>
    <w:rsid w:val="00BC6E30"/>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23F2"/>
    <w:rsid w:val="00BD2646"/>
    <w:rsid w:val="00BD266D"/>
    <w:rsid w:val="00BD3038"/>
    <w:rsid w:val="00BD319A"/>
    <w:rsid w:val="00BD31B3"/>
    <w:rsid w:val="00BD348B"/>
    <w:rsid w:val="00BD3515"/>
    <w:rsid w:val="00BD3706"/>
    <w:rsid w:val="00BD3885"/>
    <w:rsid w:val="00BD39B4"/>
    <w:rsid w:val="00BD3B14"/>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608D"/>
    <w:rsid w:val="00BD609C"/>
    <w:rsid w:val="00BD60CB"/>
    <w:rsid w:val="00BD66C3"/>
    <w:rsid w:val="00BD6877"/>
    <w:rsid w:val="00BD6B4F"/>
    <w:rsid w:val="00BD6D89"/>
    <w:rsid w:val="00BD6F78"/>
    <w:rsid w:val="00BD7224"/>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B49"/>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E2C"/>
    <w:rsid w:val="00BE5F8F"/>
    <w:rsid w:val="00BE62AE"/>
    <w:rsid w:val="00BE636F"/>
    <w:rsid w:val="00BE66D2"/>
    <w:rsid w:val="00BE6867"/>
    <w:rsid w:val="00BE693E"/>
    <w:rsid w:val="00BE6A07"/>
    <w:rsid w:val="00BE6BED"/>
    <w:rsid w:val="00BE6E4C"/>
    <w:rsid w:val="00BE6FA9"/>
    <w:rsid w:val="00BE71D1"/>
    <w:rsid w:val="00BE775F"/>
    <w:rsid w:val="00BF04BB"/>
    <w:rsid w:val="00BF0591"/>
    <w:rsid w:val="00BF0BAE"/>
    <w:rsid w:val="00BF0EB9"/>
    <w:rsid w:val="00BF0FF9"/>
    <w:rsid w:val="00BF11D6"/>
    <w:rsid w:val="00BF1677"/>
    <w:rsid w:val="00BF1754"/>
    <w:rsid w:val="00BF177D"/>
    <w:rsid w:val="00BF17CA"/>
    <w:rsid w:val="00BF1872"/>
    <w:rsid w:val="00BF19C4"/>
    <w:rsid w:val="00BF1E3A"/>
    <w:rsid w:val="00BF1F6A"/>
    <w:rsid w:val="00BF1FFA"/>
    <w:rsid w:val="00BF20CD"/>
    <w:rsid w:val="00BF234C"/>
    <w:rsid w:val="00BF2460"/>
    <w:rsid w:val="00BF25A0"/>
    <w:rsid w:val="00BF26DE"/>
    <w:rsid w:val="00BF2925"/>
    <w:rsid w:val="00BF2CA9"/>
    <w:rsid w:val="00BF2D88"/>
    <w:rsid w:val="00BF2DE4"/>
    <w:rsid w:val="00BF2E1E"/>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E1"/>
    <w:rsid w:val="00BF6228"/>
    <w:rsid w:val="00BF633C"/>
    <w:rsid w:val="00BF6509"/>
    <w:rsid w:val="00BF664A"/>
    <w:rsid w:val="00BF6AC5"/>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63A"/>
    <w:rsid w:val="00C00710"/>
    <w:rsid w:val="00C009DB"/>
    <w:rsid w:val="00C00BB2"/>
    <w:rsid w:val="00C00DB2"/>
    <w:rsid w:val="00C00E32"/>
    <w:rsid w:val="00C00FBC"/>
    <w:rsid w:val="00C01206"/>
    <w:rsid w:val="00C013DE"/>
    <w:rsid w:val="00C018B0"/>
    <w:rsid w:val="00C01BC3"/>
    <w:rsid w:val="00C0228C"/>
    <w:rsid w:val="00C02367"/>
    <w:rsid w:val="00C024D1"/>
    <w:rsid w:val="00C02590"/>
    <w:rsid w:val="00C02848"/>
    <w:rsid w:val="00C028C8"/>
    <w:rsid w:val="00C029E9"/>
    <w:rsid w:val="00C02C40"/>
    <w:rsid w:val="00C02F14"/>
    <w:rsid w:val="00C03027"/>
    <w:rsid w:val="00C030CE"/>
    <w:rsid w:val="00C03276"/>
    <w:rsid w:val="00C0399D"/>
    <w:rsid w:val="00C03BA5"/>
    <w:rsid w:val="00C0438F"/>
    <w:rsid w:val="00C0463D"/>
    <w:rsid w:val="00C047A1"/>
    <w:rsid w:val="00C055EF"/>
    <w:rsid w:val="00C057A8"/>
    <w:rsid w:val="00C0582B"/>
    <w:rsid w:val="00C058AE"/>
    <w:rsid w:val="00C05944"/>
    <w:rsid w:val="00C05E6F"/>
    <w:rsid w:val="00C05F0E"/>
    <w:rsid w:val="00C05F71"/>
    <w:rsid w:val="00C06970"/>
    <w:rsid w:val="00C0704D"/>
    <w:rsid w:val="00C074DC"/>
    <w:rsid w:val="00C07BA4"/>
    <w:rsid w:val="00C07F27"/>
    <w:rsid w:val="00C1043E"/>
    <w:rsid w:val="00C105C3"/>
    <w:rsid w:val="00C10D62"/>
    <w:rsid w:val="00C10DAE"/>
    <w:rsid w:val="00C10F6B"/>
    <w:rsid w:val="00C1127D"/>
    <w:rsid w:val="00C113BD"/>
    <w:rsid w:val="00C11637"/>
    <w:rsid w:val="00C11743"/>
    <w:rsid w:val="00C11D59"/>
    <w:rsid w:val="00C11FA4"/>
    <w:rsid w:val="00C12198"/>
    <w:rsid w:val="00C121CA"/>
    <w:rsid w:val="00C1258E"/>
    <w:rsid w:val="00C128A1"/>
    <w:rsid w:val="00C12A52"/>
    <w:rsid w:val="00C12BC3"/>
    <w:rsid w:val="00C12CE0"/>
    <w:rsid w:val="00C12D89"/>
    <w:rsid w:val="00C13727"/>
    <w:rsid w:val="00C13A35"/>
    <w:rsid w:val="00C13AA4"/>
    <w:rsid w:val="00C13C9D"/>
    <w:rsid w:val="00C13CF5"/>
    <w:rsid w:val="00C13E0E"/>
    <w:rsid w:val="00C140D9"/>
    <w:rsid w:val="00C142E4"/>
    <w:rsid w:val="00C14A2D"/>
    <w:rsid w:val="00C14BF9"/>
    <w:rsid w:val="00C14CC2"/>
    <w:rsid w:val="00C15001"/>
    <w:rsid w:val="00C1538F"/>
    <w:rsid w:val="00C1558D"/>
    <w:rsid w:val="00C1565D"/>
    <w:rsid w:val="00C15944"/>
    <w:rsid w:val="00C159CA"/>
    <w:rsid w:val="00C15AEC"/>
    <w:rsid w:val="00C15DE0"/>
    <w:rsid w:val="00C15EA2"/>
    <w:rsid w:val="00C15F61"/>
    <w:rsid w:val="00C160F3"/>
    <w:rsid w:val="00C1653F"/>
    <w:rsid w:val="00C16546"/>
    <w:rsid w:val="00C16A2A"/>
    <w:rsid w:val="00C16D65"/>
    <w:rsid w:val="00C16DE1"/>
    <w:rsid w:val="00C170FB"/>
    <w:rsid w:val="00C1715E"/>
    <w:rsid w:val="00C17514"/>
    <w:rsid w:val="00C1755F"/>
    <w:rsid w:val="00C178AB"/>
    <w:rsid w:val="00C17C1A"/>
    <w:rsid w:val="00C203CF"/>
    <w:rsid w:val="00C204DE"/>
    <w:rsid w:val="00C205B1"/>
    <w:rsid w:val="00C20AFA"/>
    <w:rsid w:val="00C20F7A"/>
    <w:rsid w:val="00C21129"/>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A46"/>
    <w:rsid w:val="00C23F16"/>
    <w:rsid w:val="00C243EF"/>
    <w:rsid w:val="00C24628"/>
    <w:rsid w:val="00C247C4"/>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D53"/>
    <w:rsid w:val="00C27E9D"/>
    <w:rsid w:val="00C3017C"/>
    <w:rsid w:val="00C306BA"/>
    <w:rsid w:val="00C308EF"/>
    <w:rsid w:val="00C30A1F"/>
    <w:rsid w:val="00C30B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E7"/>
    <w:rsid w:val="00C36A1A"/>
    <w:rsid w:val="00C36A80"/>
    <w:rsid w:val="00C36B42"/>
    <w:rsid w:val="00C36CFF"/>
    <w:rsid w:val="00C36D1A"/>
    <w:rsid w:val="00C36E12"/>
    <w:rsid w:val="00C37421"/>
    <w:rsid w:val="00C374A0"/>
    <w:rsid w:val="00C3755F"/>
    <w:rsid w:val="00C377A7"/>
    <w:rsid w:val="00C377DC"/>
    <w:rsid w:val="00C37A6D"/>
    <w:rsid w:val="00C37C45"/>
    <w:rsid w:val="00C37C89"/>
    <w:rsid w:val="00C37F13"/>
    <w:rsid w:val="00C400B9"/>
    <w:rsid w:val="00C4045A"/>
    <w:rsid w:val="00C40582"/>
    <w:rsid w:val="00C4059E"/>
    <w:rsid w:val="00C405AA"/>
    <w:rsid w:val="00C40665"/>
    <w:rsid w:val="00C407EC"/>
    <w:rsid w:val="00C4090F"/>
    <w:rsid w:val="00C40E82"/>
    <w:rsid w:val="00C416A6"/>
    <w:rsid w:val="00C4178D"/>
    <w:rsid w:val="00C41895"/>
    <w:rsid w:val="00C41902"/>
    <w:rsid w:val="00C41936"/>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DA"/>
    <w:rsid w:val="00C44E8A"/>
    <w:rsid w:val="00C4567A"/>
    <w:rsid w:val="00C4578B"/>
    <w:rsid w:val="00C46054"/>
    <w:rsid w:val="00C46349"/>
    <w:rsid w:val="00C46A3B"/>
    <w:rsid w:val="00C470B0"/>
    <w:rsid w:val="00C47BE7"/>
    <w:rsid w:val="00C47F39"/>
    <w:rsid w:val="00C4CAC3"/>
    <w:rsid w:val="00C50441"/>
    <w:rsid w:val="00C50686"/>
    <w:rsid w:val="00C50894"/>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C3E"/>
    <w:rsid w:val="00C63006"/>
    <w:rsid w:val="00C6333D"/>
    <w:rsid w:val="00C635B7"/>
    <w:rsid w:val="00C63977"/>
    <w:rsid w:val="00C63B95"/>
    <w:rsid w:val="00C63BD8"/>
    <w:rsid w:val="00C63EFF"/>
    <w:rsid w:val="00C64006"/>
    <w:rsid w:val="00C6401B"/>
    <w:rsid w:val="00C644E9"/>
    <w:rsid w:val="00C64513"/>
    <w:rsid w:val="00C6481A"/>
    <w:rsid w:val="00C649D9"/>
    <w:rsid w:val="00C64A32"/>
    <w:rsid w:val="00C64A99"/>
    <w:rsid w:val="00C64BEE"/>
    <w:rsid w:val="00C64CEC"/>
    <w:rsid w:val="00C64F0F"/>
    <w:rsid w:val="00C64F2D"/>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9B2"/>
    <w:rsid w:val="00C67B78"/>
    <w:rsid w:val="00C67CA1"/>
    <w:rsid w:val="00C67ED6"/>
    <w:rsid w:val="00C706D7"/>
    <w:rsid w:val="00C7086D"/>
    <w:rsid w:val="00C70ECC"/>
    <w:rsid w:val="00C711E3"/>
    <w:rsid w:val="00C71354"/>
    <w:rsid w:val="00C714C3"/>
    <w:rsid w:val="00C716CC"/>
    <w:rsid w:val="00C717E3"/>
    <w:rsid w:val="00C71997"/>
    <w:rsid w:val="00C71DFA"/>
    <w:rsid w:val="00C71F39"/>
    <w:rsid w:val="00C71FAD"/>
    <w:rsid w:val="00C72050"/>
    <w:rsid w:val="00C72060"/>
    <w:rsid w:val="00C7251D"/>
    <w:rsid w:val="00C72C1D"/>
    <w:rsid w:val="00C72DD0"/>
    <w:rsid w:val="00C72F0C"/>
    <w:rsid w:val="00C73235"/>
    <w:rsid w:val="00C733CA"/>
    <w:rsid w:val="00C73408"/>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42E"/>
    <w:rsid w:val="00C77638"/>
    <w:rsid w:val="00C77C0F"/>
    <w:rsid w:val="00C800C6"/>
    <w:rsid w:val="00C804A7"/>
    <w:rsid w:val="00C809A1"/>
    <w:rsid w:val="00C80A48"/>
    <w:rsid w:val="00C80AA8"/>
    <w:rsid w:val="00C80AAF"/>
    <w:rsid w:val="00C80BDA"/>
    <w:rsid w:val="00C80C7E"/>
    <w:rsid w:val="00C8103A"/>
    <w:rsid w:val="00C81336"/>
    <w:rsid w:val="00C81489"/>
    <w:rsid w:val="00C81528"/>
    <w:rsid w:val="00C81B71"/>
    <w:rsid w:val="00C81D10"/>
    <w:rsid w:val="00C81D33"/>
    <w:rsid w:val="00C81EB5"/>
    <w:rsid w:val="00C81EF0"/>
    <w:rsid w:val="00C81F01"/>
    <w:rsid w:val="00C82568"/>
    <w:rsid w:val="00C825D6"/>
    <w:rsid w:val="00C82A45"/>
    <w:rsid w:val="00C82B5D"/>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647"/>
    <w:rsid w:val="00C84748"/>
    <w:rsid w:val="00C84846"/>
    <w:rsid w:val="00C84B78"/>
    <w:rsid w:val="00C84B9C"/>
    <w:rsid w:val="00C84C65"/>
    <w:rsid w:val="00C84DCA"/>
    <w:rsid w:val="00C84EA2"/>
    <w:rsid w:val="00C85595"/>
    <w:rsid w:val="00C85618"/>
    <w:rsid w:val="00C85AF4"/>
    <w:rsid w:val="00C85B04"/>
    <w:rsid w:val="00C85FED"/>
    <w:rsid w:val="00C86074"/>
    <w:rsid w:val="00C86075"/>
    <w:rsid w:val="00C8625A"/>
    <w:rsid w:val="00C862EC"/>
    <w:rsid w:val="00C863B8"/>
    <w:rsid w:val="00C86478"/>
    <w:rsid w:val="00C8674A"/>
    <w:rsid w:val="00C86A1E"/>
    <w:rsid w:val="00C86A9E"/>
    <w:rsid w:val="00C86AB6"/>
    <w:rsid w:val="00C86C80"/>
    <w:rsid w:val="00C8768E"/>
    <w:rsid w:val="00C876A4"/>
    <w:rsid w:val="00C87AEC"/>
    <w:rsid w:val="00C87E0D"/>
    <w:rsid w:val="00C87E3E"/>
    <w:rsid w:val="00C90253"/>
    <w:rsid w:val="00C904B8"/>
    <w:rsid w:val="00C90823"/>
    <w:rsid w:val="00C908EF"/>
    <w:rsid w:val="00C90EB7"/>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2FC9"/>
    <w:rsid w:val="00C9375E"/>
    <w:rsid w:val="00C93A21"/>
    <w:rsid w:val="00C93B57"/>
    <w:rsid w:val="00C93BB3"/>
    <w:rsid w:val="00C93EAC"/>
    <w:rsid w:val="00C9414E"/>
    <w:rsid w:val="00C94601"/>
    <w:rsid w:val="00C9465B"/>
    <w:rsid w:val="00C94CB7"/>
    <w:rsid w:val="00C94F03"/>
    <w:rsid w:val="00C95459"/>
    <w:rsid w:val="00C9549B"/>
    <w:rsid w:val="00C954E1"/>
    <w:rsid w:val="00C959D8"/>
    <w:rsid w:val="00C95AEC"/>
    <w:rsid w:val="00C95AF7"/>
    <w:rsid w:val="00C95C59"/>
    <w:rsid w:val="00C95CA3"/>
    <w:rsid w:val="00C96127"/>
    <w:rsid w:val="00C9663F"/>
    <w:rsid w:val="00C9728A"/>
    <w:rsid w:val="00C97B5D"/>
    <w:rsid w:val="00C97C64"/>
    <w:rsid w:val="00C97FFA"/>
    <w:rsid w:val="00CA007F"/>
    <w:rsid w:val="00CA095A"/>
    <w:rsid w:val="00CA0CD4"/>
    <w:rsid w:val="00CA10DB"/>
    <w:rsid w:val="00CA1147"/>
    <w:rsid w:val="00CA14EF"/>
    <w:rsid w:val="00CA20F5"/>
    <w:rsid w:val="00CA221B"/>
    <w:rsid w:val="00CA23C4"/>
    <w:rsid w:val="00CA2970"/>
    <w:rsid w:val="00CA305B"/>
    <w:rsid w:val="00CA30F5"/>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578"/>
    <w:rsid w:val="00CA59E3"/>
    <w:rsid w:val="00CA5B28"/>
    <w:rsid w:val="00CA5DAF"/>
    <w:rsid w:val="00CA6B98"/>
    <w:rsid w:val="00CA70F0"/>
    <w:rsid w:val="00CA724E"/>
    <w:rsid w:val="00CA72AC"/>
    <w:rsid w:val="00CA73C9"/>
    <w:rsid w:val="00CA746F"/>
    <w:rsid w:val="00CB0542"/>
    <w:rsid w:val="00CB072E"/>
    <w:rsid w:val="00CB0A8F"/>
    <w:rsid w:val="00CB0AD2"/>
    <w:rsid w:val="00CB0B4C"/>
    <w:rsid w:val="00CB0ECD"/>
    <w:rsid w:val="00CB1354"/>
    <w:rsid w:val="00CB17FB"/>
    <w:rsid w:val="00CB198B"/>
    <w:rsid w:val="00CB1DB9"/>
    <w:rsid w:val="00CB1E89"/>
    <w:rsid w:val="00CB27F7"/>
    <w:rsid w:val="00CB2C36"/>
    <w:rsid w:val="00CB31DB"/>
    <w:rsid w:val="00CB3339"/>
    <w:rsid w:val="00CB33AD"/>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C0A9B"/>
    <w:rsid w:val="00CC0DB4"/>
    <w:rsid w:val="00CC0E1F"/>
    <w:rsid w:val="00CC0FE8"/>
    <w:rsid w:val="00CC1130"/>
    <w:rsid w:val="00CC16C1"/>
    <w:rsid w:val="00CC1700"/>
    <w:rsid w:val="00CC1B12"/>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AF9"/>
    <w:rsid w:val="00CC4C34"/>
    <w:rsid w:val="00CC51D7"/>
    <w:rsid w:val="00CC5263"/>
    <w:rsid w:val="00CC57C0"/>
    <w:rsid w:val="00CC5888"/>
    <w:rsid w:val="00CC5C0E"/>
    <w:rsid w:val="00CC5C31"/>
    <w:rsid w:val="00CC5E0B"/>
    <w:rsid w:val="00CC5E8B"/>
    <w:rsid w:val="00CC5EF3"/>
    <w:rsid w:val="00CC63E4"/>
    <w:rsid w:val="00CC6451"/>
    <w:rsid w:val="00CC6866"/>
    <w:rsid w:val="00CC688A"/>
    <w:rsid w:val="00CC6A6D"/>
    <w:rsid w:val="00CC6A82"/>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CD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C40"/>
    <w:rsid w:val="00CD6E68"/>
    <w:rsid w:val="00CD6FD0"/>
    <w:rsid w:val="00CD703B"/>
    <w:rsid w:val="00CD7260"/>
    <w:rsid w:val="00CD72FB"/>
    <w:rsid w:val="00CD734B"/>
    <w:rsid w:val="00CD735D"/>
    <w:rsid w:val="00CD73A7"/>
    <w:rsid w:val="00CD791A"/>
    <w:rsid w:val="00CD7974"/>
    <w:rsid w:val="00CD7A6E"/>
    <w:rsid w:val="00CE043B"/>
    <w:rsid w:val="00CE04F1"/>
    <w:rsid w:val="00CE0553"/>
    <w:rsid w:val="00CE0893"/>
    <w:rsid w:val="00CE0919"/>
    <w:rsid w:val="00CE0A32"/>
    <w:rsid w:val="00CE0F7C"/>
    <w:rsid w:val="00CE13E0"/>
    <w:rsid w:val="00CE188E"/>
    <w:rsid w:val="00CE1989"/>
    <w:rsid w:val="00CE1A71"/>
    <w:rsid w:val="00CE1B6A"/>
    <w:rsid w:val="00CE1D66"/>
    <w:rsid w:val="00CE2011"/>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222"/>
    <w:rsid w:val="00CE5570"/>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C5D"/>
    <w:rsid w:val="00CF1D42"/>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A7F"/>
    <w:rsid w:val="00CF5B55"/>
    <w:rsid w:val="00CF5D95"/>
    <w:rsid w:val="00CF5E05"/>
    <w:rsid w:val="00CF5F4E"/>
    <w:rsid w:val="00CF6220"/>
    <w:rsid w:val="00CF64F8"/>
    <w:rsid w:val="00CF6648"/>
    <w:rsid w:val="00CF673E"/>
    <w:rsid w:val="00CF67DD"/>
    <w:rsid w:val="00CF6954"/>
    <w:rsid w:val="00CF6C44"/>
    <w:rsid w:val="00CF6F87"/>
    <w:rsid w:val="00CF71A5"/>
    <w:rsid w:val="00CF71B5"/>
    <w:rsid w:val="00CF7504"/>
    <w:rsid w:val="00CF755C"/>
    <w:rsid w:val="00CF794D"/>
    <w:rsid w:val="00CF7956"/>
    <w:rsid w:val="00CF7D98"/>
    <w:rsid w:val="00D00180"/>
    <w:rsid w:val="00D003B0"/>
    <w:rsid w:val="00D00406"/>
    <w:rsid w:val="00D007EB"/>
    <w:rsid w:val="00D00885"/>
    <w:rsid w:val="00D009E0"/>
    <w:rsid w:val="00D00BA1"/>
    <w:rsid w:val="00D00D4E"/>
    <w:rsid w:val="00D00EB5"/>
    <w:rsid w:val="00D00F75"/>
    <w:rsid w:val="00D00F8A"/>
    <w:rsid w:val="00D01058"/>
    <w:rsid w:val="00D014D1"/>
    <w:rsid w:val="00D0199D"/>
    <w:rsid w:val="00D01B75"/>
    <w:rsid w:val="00D01BDE"/>
    <w:rsid w:val="00D01F0B"/>
    <w:rsid w:val="00D0235D"/>
    <w:rsid w:val="00D0271D"/>
    <w:rsid w:val="00D0276A"/>
    <w:rsid w:val="00D027AF"/>
    <w:rsid w:val="00D02B8E"/>
    <w:rsid w:val="00D02E8E"/>
    <w:rsid w:val="00D02FEB"/>
    <w:rsid w:val="00D037DB"/>
    <w:rsid w:val="00D03AEF"/>
    <w:rsid w:val="00D03CEC"/>
    <w:rsid w:val="00D03FE8"/>
    <w:rsid w:val="00D04532"/>
    <w:rsid w:val="00D04879"/>
    <w:rsid w:val="00D04C49"/>
    <w:rsid w:val="00D04C8A"/>
    <w:rsid w:val="00D04F7E"/>
    <w:rsid w:val="00D050B3"/>
    <w:rsid w:val="00D05143"/>
    <w:rsid w:val="00D051D4"/>
    <w:rsid w:val="00D051D8"/>
    <w:rsid w:val="00D0598D"/>
    <w:rsid w:val="00D059AD"/>
    <w:rsid w:val="00D05F0E"/>
    <w:rsid w:val="00D05FD4"/>
    <w:rsid w:val="00D06052"/>
    <w:rsid w:val="00D060E0"/>
    <w:rsid w:val="00D06A27"/>
    <w:rsid w:val="00D06A56"/>
    <w:rsid w:val="00D07146"/>
    <w:rsid w:val="00D071B0"/>
    <w:rsid w:val="00D07356"/>
    <w:rsid w:val="00D075AE"/>
    <w:rsid w:val="00D075D0"/>
    <w:rsid w:val="00D07815"/>
    <w:rsid w:val="00D07A1D"/>
    <w:rsid w:val="00D07A9F"/>
    <w:rsid w:val="00D07BE5"/>
    <w:rsid w:val="00D07DD6"/>
    <w:rsid w:val="00D102AC"/>
    <w:rsid w:val="00D10517"/>
    <w:rsid w:val="00D10541"/>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306B"/>
    <w:rsid w:val="00D130FA"/>
    <w:rsid w:val="00D13211"/>
    <w:rsid w:val="00D134C9"/>
    <w:rsid w:val="00D138C2"/>
    <w:rsid w:val="00D139AE"/>
    <w:rsid w:val="00D13C35"/>
    <w:rsid w:val="00D13FBF"/>
    <w:rsid w:val="00D13FDB"/>
    <w:rsid w:val="00D14151"/>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0C"/>
    <w:rsid w:val="00D17117"/>
    <w:rsid w:val="00D17824"/>
    <w:rsid w:val="00D178CB"/>
    <w:rsid w:val="00D17CDB"/>
    <w:rsid w:val="00D17DB4"/>
    <w:rsid w:val="00D20010"/>
    <w:rsid w:val="00D200F0"/>
    <w:rsid w:val="00D200FD"/>
    <w:rsid w:val="00D207AA"/>
    <w:rsid w:val="00D20B13"/>
    <w:rsid w:val="00D20BB0"/>
    <w:rsid w:val="00D20D85"/>
    <w:rsid w:val="00D21136"/>
    <w:rsid w:val="00D2143B"/>
    <w:rsid w:val="00D2157C"/>
    <w:rsid w:val="00D2171F"/>
    <w:rsid w:val="00D21748"/>
    <w:rsid w:val="00D2175F"/>
    <w:rsid w:val="00D21AB7"/>
    <w:rsid w:val="00D21EA3"/>
    <w:rsid w:val="00D21ED3"/>
    <w:rsid w:val="00D21FBE"/>
    <w:rsid w:val="00D220B1"/>
    <w:rsid w:val="00D22386"/>
    <w:rsid w:val="00D223F7"/>
    <w:rsid w:val="00D225BA"/>
    <w:rsid w:val="00D22A55"/>
    <w:rsid w:val="00D22AF5"/>
    <w:rsid w:val="00D22D8B"/>
    <w:rsid w:val="00D23426"/>
    <w:rsid w:val="00D23822"/>
    <w:rsid w:val="00D23B75"/>
    <w:rsid w:val="00D23C4A"/>
    <w:rsid w:val="00D23D11"/>
    <w:rsid w:val="00D24AFC"/>
    <w:rsid w:val="00D24BFA"/>
    <w:rsid w:val="00D24D3F"/>
    <w:rsid w:val="00D250C2"/>
    <w:rsid w:val="00D250FE"/>
    <w:rsid w:val="00D253FE"/>
    <w:rsid w:val="00D256E4"/>
    <w:rsid w:val="00D25938"/>
    <w:rsid w:val="00D25C0B"/>
    <w:rsid w:val="00D25C98"/>
    <w:rsid w:val="00D25D5F"/>
    <w:rsid w:val="00D25DA9"/>
    <w:rsid w:val="00D25EDE"/>
    <w:rsid w:val="00D262CA"/>
    <w:rsid w:val="00D26374"/>
    <w:rsid w:val="00D264C3"/>
    <w:rsid w:val="00D2662C"/>
    <w:rsid w:val="00D26631"/>
    <w:rsid w:val="00D26A34"/>
    <w:rsid w:val="00D26AA3"/>
    <w:rsid w:val="00D26C8B"/>
    <w:rsid w:val="00D26CB0"/>
    <w:rsid w:val="00D2713B"/>
    <w:rsid w:val="00D2718A"/>
    <w:rsid w:val="00D27413"/>
    <w:rsid w:val="00D27E24"/>
    <w:rsid w:val="00D302FA"/>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E46"/>
    <w:rsid w:val="00D40EFB"/>
    <w:rsid w:val="00D4130D"/>
    <w:rsid w:val="00D4137D"/>
    <w:rsid w:val="00D41398"/>
    <w:rsid w:val="00D41501"/>
    <w:rsid w:val="00D4159C"/>
    <w:rsid w:val="00D41CC1"/>
    <w:rsid w:val="00D41D2F"/>
    <w:rsid w:val="00D41EB3"/>
    <w:rsid w:val="00D42332"/>
    <w:rsid w:val="00D423C6"/>
    <w:rsid w:val="00D42AA5"/>
    <w:rsid w:val="00D42BC3"/>
    <w:rsid w:val="00D42BDC"/>
    <w:rsid w:val="00D42C76"/>
    <w:rsid w:val="00D42D84"/>
    <w:rsid w:val="00D42E89"/>
    <w:rsid w:val="00D42F83"/>
    <w:rsid w:val="00D43102"/>
    <w:rsid w:val="00D434A1"/>
    <w:rsid w:val="00D43779"/>
    <w:rsid w:val="00D439AE"/>
    <w:rsid w:val="00D43B21"/>
    <w:rsid w:val="00D43B24"/>
    <w:rsid w:val="00D43C4A"/>
    <w:rsid w:val="00D43F02"/>
    <w:rsid w:val="00D442DA"/>
    <w:rsid w:val="00D442E1"/>
    <w:rsid w:val="00D443CA"/>
    <w:rsid w:val="00D445D9"/>
    <w:rsid w:val="00D44786"/>
    <w:rsid w:val="00D449C1"/>
    <w:rsid w:val="00D44BD8"/>
    <w:rsid w:val="00D44C07"/>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5A6"/>
    <w:rsid w:val="00D50618"/>
    <w:rsid w:val="00D50727"/>
    <w:rsid w:val="00D509D7"/>
    <w:rsid w:val="00D50B67"/>
    <w:rsid w:val="00D50D0A"/>
    <w:rsid w:val="00D50F67"/>
    <w:rsid w:val="00D519B2"/>
    <w:rsid w:val="00D51A9F"/>
    <w:rsid w:val="00D51DC2"/>
    <w:rsid w:val="00D51F57"/>
    <w:rsid w:val="00D52061"/>
    <w:rsid w:val="00D520F5"/>
    <w:rsid w:val="00D52282"/>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7195"/>
    <w:rsid w:val="00D57244"/>
    <w:rsid w:val="00D57304"/>
    <w:rsid w:val="00D57397"/>
    <w:rsid w:val="00D5760B"/>
    <w:rsid w:val="00D57C0B"/>
    <w:rsid w:val="00D6000D"/>
    <w:rsid w:val="00D6020C"/>
    <w:rsid w:val="00D60219"/>
    <w:rsid w:val="00D603A2"/>
    <w:rsid w:val="00D60707"/>
    <w:rsid w:val="00D60BE5"/>
    <w:rsid w:val="00D60DCA"/>
    <w:rsid w:val="00D60E78"/>
    <w:rsid w:val="00D60FA1"/>
    <w:rsid w:val="00D6108F"/>
    <w:rsid w:val="00D610DF"/>
    <w:rsid w:val="00D61166"/>
    <w:rsid w:val="00D61934"/>
    <w:rsid w:val="00D619E8"/>
    <w:rsid w:val="00D61A87"/>
    <w:rsid w:val="00D623A0"/>
    <w:rsid w:val="00D62605"/>
    <w:rsid w:val="00D628DF"/>
    <w:rsid w:val="00D63025"/>
    <w:rsid w:val="00D634DB"/>
    <w:rsid w:val="00D634DF"/>
    <w:rsid w:val="00D6378E"/>
    <w:rsid w:val="00D638D3"/>
    <w:rsid w:val="00D63D90"/>
    <w:rsid w:val="00D63F69"/>
    <w:rsid w:val="00D64088"/>
    <w:rsid w:val="00D6412A"/>
    <w:rsid w:val="00D6475F"/>
    <w:rsid w:val="00D64BA1"/>
    <w:rsid w:val="00D64E87"/>
    <w:rsid w:val="00D650BB"/>
    <w:rsid w:val="00D65676"/>
    <w:rsid w:val="00D65762"/>
    <w:rsid w:val="00D6589A"/>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186"/>
    <w:rsid w:val="00D671A9"/>
    <w:rsid w:val="00D67379"/>
    <w:rsid w:val="00D67520"/>
    <w:rsid w:val="00D67744"/>
    <w:rsid w:val="00D67AB3"/>
    <w:rsid w:val="00D67B28"/>
    <w:rsid w:val="00D67D6A"/>
    <w:rsid w:val="00D67EB0"/>
    <w:rsid w:val="00D67F98"/>
    <w:rsid w:val="00D70070"/>
    <w:rsid w:val="00D70098"/>
    <w:rsid w:val="00D700AD"/>
    <w:rsid w:val="00D702C9"/>
    <w:rsid w:val="00D7052A"/>
    <w:rsid w:val="00D70CD6"/>
    <w:rsid w:val="00D70EF0"/>
    <w:rsid w:val="00D71069"/>
    <w:rsid w:val="00D710B5"/>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F84"/>
    <w:rsid w:val="00D7618C"/>
    <w:rsid w:val="00D7626B"/>
    <w:rsid w:val="00D762AD"/>
    <w:rsid w:val="00D762E7"/>
    <w:rsid w:val="00D76403"/>
    <w:rsid w:val="00D76722"/>
    <w:rsid w:val="00D767C4"/>
    <w:rsid w:val="00D76801"/>
    <w:rsid w:val="00D76851"/>
    <w:rsid w:val="00D76AFB"/>
    <w:rsid w:val="00D76E63"/>
    <w:rsid w:val="00D76E6D"/>
    <w:rsid w:val="00D772AB"/>
    <w:rsid w:val="00D77516"/>
    <w:rsid w:val="00D77601"/>
    <w:rsid w:val="00D776F6"/>
    <w:rsid w:val="00D77773"/>
    <w:rsid w:val="00D7781B"/>
    <w:rsid w:val="00D77A05"/>
    <w:rsid w:val="00D77A88"/>
    <w:rsid w:val="00D7D0D9"/>
    <w:rsid w:val="00D8013C"/>
    <w:rsid w:val="00D8046F"/>
    <w:rsid w:val="00D80778"/>
    <w:rsid w:val="00D80815"/>
    <w:rsid w:val="00D8081B"/>
    <w:rsid w:val="00D80A2E"/>
    <w:rsid w:val="00D80D64"/>
    <w:rsid w:val="00D810A5"/>
    <w:rsid w:val="00D81154"/>
    <w:rsid w:val="00D8117E"/>
    <w:rsid w:val="00D8139C"/>
    <w:rsid w:val="00D81932"/>
    <w:rsid w:val="00D81F55"/>
    <w:rsid w:val="00D81FB0"/>
    <w:rsid w:val="00D81FCC"/>
    <w:rsid w:val="00D821AE"/>
    <w:rsid w:val="00D82589"/>
    <w:rsid w:val="00D825F2"/>
    <w:rsid w:val="00D826DC"/>
    <w:rsid w:val="00D82A32"/>
    <w:rsid w:val="00D82CF6"/>
    <w:rsid w:val="00D82EE8"/>
    <w:rsid w:val="00D83215"/>
    <w:rsid w:val="00D8324C"/>
    <w:rsid w:val="00D83356"/>
    <w:rsid w:val="00D83BC7"/>
    <w:rsid w:val="00D83CAE"/>
    <w:rsid w:val="00D83F1D"/>
    <w:rsid w:val="00D83FAF"/>
    <w:rsid w:val="00D8413F"/>
    <w:rsid w:val="00D84302"/>
    <w:rsid w:val="00D8446A"/>
    <w:rsid w:val="00D8456D"/>
    <w:rsid w:val="00D84CD9"/>
    <w:rsid w:val="00D84D98"/>
    <w:rsid w:val="00D84FE8"/>
    <w:rsid w:val="00D85072"/>
    <w:rsid w:val="00D85246"/>
    <w:rsid w:val="00D852F8"/>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BF5"/>
    <w:rsid w:val="00D9506C"/>
    <w:rsid w:val="00D95647"/>
    <w:rsid w:val="00D95940"/>
    <w:rsid w:val="00D95A34"/>
    <w:rsid w:val="00D95D35"/>
    <w:rsid w:val="00D96010"/>
    <w:rsid w:val="00D96072"/>
    <w:rsid w:val="00D960C2"/>
    <w:rsid w:val="00D9629B"/>
    <w:rsid w:val="00D96709"/>
    <w:rsid w:val="00D96726"/>
    <w:rsid w:val="00D96971"/>
    <w:rsid w:val="00D97102"/>
    <w:rsid w:val="00D97177"/>
    <w:rsid w:val="00D97A18"/>
    <w:rsid w:val="00D97BDA"/>
    <w:rsid w:val="00D97C1C"/>
    <w:rsid w:val="00D97D26"/>
    <w:rsid w:val="00D97EB0"/>
    <w:rsid w:val="00D97F44"/>
    <w:rsid w:val="00DA0755"/>
    <w:rsid w:val="00DA07EA"/>
    <w:rsid w:val="00DA09F3"/>
    <w:rsid w:val="00DA0D8F"/>
    <w:rsid w:val="00DA0DC2"/>
    <w:rsid w:val="00DA0FCD"/>
    <w:rsid w:val="00DA11B1"/>
    <w:rsid w:val="00DA1642"/>
    <w:rsid w:val="00DA1B24"/>
    <w:rsid w:val="00DA1F99"/>
    <w:rsid w:val="00DA228B"/>
    <w:rsid w:val="00DA2494"/>
    <w:rsid w:val="00DA2697"/>
    <w:rsid w:val="00DA2783"/>
    <w:rsid w:val="00DA2F2C"/>
    <w:rsid w:val="00DA3977"/>
    <w:rsid w:val="00DA4458"/>
    <w:rsid w:val="00DA4480"/>
    <w:rsid w:val="00DA451F"/>
    <w:rsid w:val="00DA45C5"/>
    <w:rsid w:val="00DA4830"/>
    <w:rsid w:val="00DA4BBE"/>
    <w:rsid w:val="00DA4C13"/>
    <w:rsid w:val="00DA5011"/>
    <w:rsid w:val="00DA505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46B"/>
    <w:rsid w:val="00DA7843"/>
    <w:rsid w:val="00DA7E24"/>
    <w:rsid w:val="00DA7F3E"/>
    <w:rsid w:val="00DB04C5"/>
    <w:rsid w:val="00DB054A"/>
    <w:rsid w:val="00DB05CF"/>
    <w:rsid w:val="00DB05F5"/>
    <w:rsid w:val="00DB0967"/>
    <w:rsid w:val="00DB0CA0"/>
    <w:rsid w:val="00DB0CA7"/>
    <w:rsid w:val="00DB0CBA"/>
    <w:rsid w:val="00DB0D78"/>
    <w:rsid w:val="00DB0F2E"/>
    <w:rsid w:val="00DB10B2"/>
    <w:rsid w:val="00DB1F74"/>
    <w:rsid w:val="00DB2289"/>
    <w:rsid w:val="00DB24A5"/>
    <w:rsid w:val="00DB2742"/>
    <w:rsid w:val="00DB289B"/>
    <w:rsid w:val="00DB29A6"/>
    <w:rsid w:val="00DB29C9"/>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29B"/>
    <w:rsid w:val="00DB5374"/>
    <w:rsid w:val="00DB53A8"/>
    <w:rsid w:val="00DB55DB"/>
    <w:rsid w:val="00DB5721"/>
    <w:rsid w:val="00DB583C"/>
    <w:rsid w:val="00DB58AD"/>
    <w:rsid w:val="00DB5944"/>
    <w:rsid w:val="00DB5A34"/>
    <w:rsid w:val="00DB5C8A"/>
    <w:rsid w:val="00DB601E"/>
    <w:rsid w:val="00DB6150"/>
    <w:rsid w:val="00DB623F"/>
    <w:rsid w:val="00DB6390"/>
    <w:rsid w:val="00DB63FC"/>
    <w:rsid w:val="00DB69EB"/>
    <w:rsid w:val="00DB6AF5"/>
    <w:rsid w:val="00DB6B16"/>
    <w:rsid w:val="00DB6C85"/>
    <w:rsid w:val="00DB7753"/>
    <w:rsid w:val="00DB7785"/>
    <w:rsid w:val="00DB7DD9"/>
    <w:rsid w:val="00DB7DE4"/>
    <w:rsid w:val="00DB7DF9"/>
    <w:rsid w:val="00DB7E87"/>
    <w:rsid w:val="00DB7E8C"/>
    <w:rsid w:val="00DC0372"/>
    <w:rsid w:val="00DC0393"/>
    <w:rsid w:val="00DC0443"/>
    <w:rsid w:val="00DC04EA"/>
    <w:rsid w:val="00DC09C8"/>
    <w:rsid w:val="00DC0BF6"/>
    <w:rsid w:val="00DC0D11"/>
    <w:rsid w:val="00DC0EFE"/>
    <w:rsid w:val="00DC0F03"/>
    <w:rsid w:val="00DC1411"/>
    <w:rsid w:val="00DC1423"/>
    <w:rsid w:val="00DC1463"/>
    <w:rsid w:val="00DC1C71"/>
    <w:rsid w:val="00DC2173"/>
    <w:rsid w:val="00DC2865"/>
    <w:rsid w:val="00DC28C0"/>
    <w:rsid w:val="00DC2955"/>
    <w:rsid w:val="00DC2972"/>
    <w:rsid w:val="00DC2A1A"/>
    <w:rsid w:val="00DC2ACE"/>
    <w:rsid w:val="00DC2BE7"/>
    <w:rsid w:val="00DC2D7A"/>
    <w:rsid w:val="00DC3208"/>
    <w:rsid w:val="00DC32FC"/>
    <w:rsid w:val="00DC345F"/>
    <w:rsid w:val="00DC364C"/>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D6"/>
    <w:rsid w:val="00DC65C0"/>
    <w:rsid w:val="00DC65EE"/>
    <w:rsid w:val="00DC6B6D"/>
    <w:rsid w:val="00DC6BDC"/>
    <w:rsid w:val="00DC77DB"/>
    <w:rsid w:val="00DC7BAC"/>
    <w:rsid w:val="00DC7C6A"/>
    <w:rsid w:val="00DC7D0F"/>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2FE"/>
    <w:rsid w:val="00DD24BE"/>
    <w:rsid w:val="00DD2605"/>
    <w:rsid w:val="00DD2915"/>
    <w:rsid w:val="00DD293B"/>
    <w:rsid w:val="00DD2E5E"/>
    <w:rsid w:val="00DD2EF7"/>
    <w:rsid w:val="00DD2F38"/>
    <w:rsid w:val="00DD3081"/>
    <w:rsid w:val="00DD35C9"/>
    <w:rsid w:val="00DD3666"/>
    <w:rsid w:val="00DD38FA"/>
    <w:rsid w:val="00DD3919"/>
    <w:rsid w:val="00DD3D67"/>
    <w:rsid w:val="00DD3F01"/>
    <w:rsid w:val="00DD4018"/>
    <w:rsid w:val="00DD4324"/>
    <w:rsid w:val="00DD44A9"/>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48D"/>
    <w:rsid w:val="00DD7661"/>
    <w:rsid w:val="00DE0392"/>
    <w:rsid w:val="00DE03E6"/>
    <w:rsid w:val="00DE0445"/>
    <w:rsid w:val="00DE0454"/>
    <w:rsid w:val="00DE06BB"/>
    <w:rsid w:val="00DE0742"/>
    <w:rsid w:val="00DE079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AD6"/>
    <w:rsid w:val="00DE6B0E"/>
    <w:rsid w:val="00DE6D3B"/>
    <w:rsid w:val="00DE6E5F"/>
    <w:rsid w:val="00DE6FF8"/>
    <w:rsid w:val="00DE720A"/>
    <w:rsid w:val="00DE7367"/>
    <w:rsid w:val="00DE73B0"/>
    <w:rsid w:val="00DE7564"/>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A22"/>
    <w:rsid w:val="00DF3254"/>
    <w:rsid w:val="00DF3328"/>
    <w:rsid w:val="00DF40C8"/>
    <w:rsid w:val="00DF4129"/>
    <w:rsid w:val="00DF458A"/>
    <w:rsid w:val="00DF4EB6"/>
    <w:rsid w:val="00DF5055"/>
    <w:rsid w:val="00DF516C"/>
    <w:rsid w:val="00DF5820"/>
    <w:rsid w:val="00DF5AEA"/>
    <w:rsid w:val="00DF5F8C"/>
    <w:rsid w:val="00DF60FC"/>
    <w:rsid w:val="00DF6120"/>
    <w:rsid w:val="00DF6498"/>
    <w:rsid w:val="00DF655A"/>
    <w:rsid w:val="00DF676F"/>
    <w:rsid w:val="00DF701D"/>
    <w:rsid w:val="00DF72AA"/>
    <w:rsid w:val="00DF73AB"/>
    <w:rsid w:val="00DF7959"/>
    <w:rsid w:val="00DF7B88"/>
    <w:rsid w:val="00E00106"/>
    <w:rsid w:val="00E006D3"/>
    <w:rsid w:val="00E00E9C"/>
    <w:rsid w:val="00E00EA3"/>
    <w:rsid w:val="00E00F07"/>
    <w:rsid w:val="00E00FF4"/>
    <w:rsid w:val="00E010D6"/>
    <w:rsid w:val="00E010DE"/>
    <w:rsid w:val="00E011E9"/>
    <w:rsid w:val="00E01686"/>
    <w:rsid w:val="00E018F0"/>
    <w:rsid w:val="00E01B22"/>
    <w:rsid w:val="00E01ED5"/>
    <w:rsid w:val="00E02185"/>
    <w:rsid w:val="00E02262"/>
    <w:rsid w:val="00E02671"/>
    <w:rsid w:val="00E02826"/>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694"/>
    <w:rsid w:val="00E05807"/>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DE"/>
    <w:rsid w:val="00E077A3"/>
    <w:rsid w:val="00E07CF9"/>
    <w:rsid w:val="00E07F2D"/>
    <w:rsid w:val="00E1035E"/>
    <w:rsid w:val="00E10AC5"/>
    <w:rsid w:val="00E10DC2"/>
    <w:rsid w:val="00E10F2A"/>
    <w:rsid w:val="00E11204"/>
    <w:rsid w:val="00E1124B"/>
    <w:rsid w:val="00E1136D"/>
    <w:rsid w:val="00E116EC"/>
    <w:rsid w:val="00E11C5F"/>
    <w:rsid w:val="00E11E53"/>
    <w:rsid w:val="00E12389"/>
    <w:rsid w:val="00E12541"/>
    <w:rsid w:val="00E128D4"/>
    <w:rsid w:val="00E12EF1"/>
    <w:rsid w:val="00E1301F"/>
    <w:rsid w:val="00E13097"/>
    <w:rsid w:val="00E130AF"/>
    <w:rsid w:val="00E1314B"/>
    <w:rsid w:val="00E132E0"/>
    <w:rsid w:val="00E13419"/>
    <w:rsid w:val="00E13532"/>
    <w:rsid w:val="00E1358C"/>
    <w:rsid w:val="00E13B8A"/>
    <w:rsid w:val="00E13ECC"/>
    <w:rsid w:val="00E14197"/>
    <w:rsid w:val="00E145A2"/>
    <w:rsid w:val="00E153C4"/>
    <w:rsid w:val="00E156E6"/>
    <w:rsid w:val="00E15842"/>
    <w:rsid w:val="00E15926"/>
    <w:rsid w:val="00E15965"/>
    <w:rsid w:val="00E15BF5"/>
    <w:rsid w:val="00E15F6E"/>
    <w:rsid w:val="00E16014"/>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5C8"/>
    <w:rsid w:val="00E225DB"/>
    <w:rsid w:val="00E225FC"/>
    <w:rsid w:val="00E22814"/>
    <w:rsid w:val="00E229AE"/>
    <w:rsid w:val="00E22ED6"/>
    <w:rsid w:val="00E2341A"/>
    <w:rsid w:val="00E235DA"/>
    <w:rsid w:val="00E24049"/>
    <w:rsid w:val="00E24153"/>
    <w:rsid w:val="00E2425F"/>
    <w:rsid w:val="00E242B9"/>
    <w:rsid w:val="00E244B5"/>
    <w:rsid w:val="00E24545"/>
    <w:rsid w:val="00E245BC"/>
    <w:rsid w:val="00E24681"/>
    <w:rsid w:val="00E24B12"/>
    <w:rsid w:val="00E24B41"/>
    <w:rsid w:val="00E24BF0"/>
    <w:rsid w:val="00E258EA"/>
    <w:rsid w:val="00E25AE0"/>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706A"/>
    <w:rsid w:val="00E2736D"/>
    <w:rsid w:val="00E2771D"/>
    <w:rsid w:val="00E27765"/>
    <w:rsid w:val="00E27B72"/>
    <w:rsid w:val="00E27F1B"/>
    <w:rsid w:val="00E30108"/>
    <w:rsid w:val="00E3016C"/>
    <w:rsid w:val="00E3030F"/>
    <w:rsid w:val="00E303F0"/>
    <w:rsid w:val="00E30604"/>
    <w:rsid w:val="00E3067B"/>
    <w:rsid w:val="00E30726"/>
    <w:rsid w:val="00E30849"/>
    <w:rsid w:val="00E3095F"/>
    <w:rsid w:val="00E3120C"/>
    <w:rsid w:val="00E31431"/>
    <w:rsid w:val="00E31692"/>
    <w:rsid w:val="00E31705"/>
    <w:rsid w:val="00E318CA"/>
    <w:rsid w:val="00E318DA"/>
    <w:rsid w:val="00E31994"/>
    <w:rsid w:val="00E31C90"/>
    <w:rsid w:val="00E31CA3"/>
    <w:rsid w:val="00E32546"/>
    <w:rsid w:val="00E325F8"/>
    <w:rsid w:val="00E325FD"/>
    <w:rsid w:val="00E32637"/>
    <w:rsid w:val="00E32ACD"/>
    <w:rsid w:val="00E32B3E"/>
    <w:rsid w:val="00E32BB9"/>
    <w:rsid w:val="00E32CE8"/>
    <w:rsid w:val="00E32D97"/>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41B8"/>
    <w:rsid w:val="00E4438C"/>
    <w:rsid w:val="00E443C4"/>
    <w:rsid w:val="00E44676"/>
    <w:rsid w:val="00E446D0"/>
    <w:rsid w:val="00E44AA2"/>
    <w:rsid w:val="00E44BF5"/>
    <w:rsid w:val="00E44FC9"/>
    <w:rsid w:val="00E451A1"/>
    <w:rsid w:val="00E455D9"/>
    <w:rsid w:val="00E456B9"/>
    <w:rsid w:val="00E457C7"/>
    <w:rsid w:val="00E45861"/>
    <w:rsid w:val="00E4592B"/>
    <w:rsid w:val="00E4592C"/>
    <w:rsid w:val="00E45CB0"/>
    <w:rsid w:val="00E460FB"/>
    <w:rsid w:val="00E4612A"/>
    <w:rsid w:val="00E462D8"/>
    <w:rsid w:val="00E46536"/>
    <w:rsid w:val="00E46689"/>
    <w:rsid w:val="00E46ED0"/>
    <w:rsid w:val="00E47657"/>
    <w:rsid w:val="00E478E7"/>
    <w:rsid w:val="00E47B50"/>
    <w:rsid w:val="00E47D49"/>
    <w:rsid w:val="00E503BE"/>
    <w:rsid w:val="00E506B7"/>
    <w:rsid w:val="00E50A56"/>
    <w:rsid w:val="00E50B1D"/>
    <w:rsid w:val="00E50C8E"/>
    <w:rsid w:val="00E50CEC"/>
    <w:rsid w:val="00E50ECB"/>
    <w:rsid w:val="00E511F1"/>
    <w:rsid w:val="00E5190B"/>
    <w:rsid w:val="00E51D99"/>
    <w:rsid w:val="00E51E76"/>
    <w:rsid w:val="00E51F39"/>
    <w:rsid w:val="00E52095"/>
    <w:rsid w:val="00E529CB"/>
    <w:rsid w:val="00E52BA6"/>
    <w:rsid w:val="00E52D78"/>
    <w:rsid w:val="00E52EFE"/>
    <w:rsid w:val="00E53208"/>
    <w:rsid w:val="00E53209"/>
    <w:rsid w:val="00E536B4"/>
    <w:rsid w:val="00E53A5A"/>
    <w:rsid w:val="00E547A4"/>
    <w:rsid w:val="00E548F6"/>
    <w:rsid w:val="00E54979"/>
    <w:rsid w:val="00E54B2D"/>
    <w:rsid w:val="00E54D0B"/>
    <w:rsid w:val="00E54DBE"/>
    <w:rsid w:val="00E54FAB"/>
    <w:rsid w:val="00E550C0"/>
    <w:rsid w:val="00E556BB"/>
    <w:rsid w:val="00E558BA"/>
    <w:rsid w:val="00E558EC"/>
    <w:rsid w:val="00E55CFE"/>
    <w:rsid w:val="00E55E43"/>
    <w:rsid w:val="00E55EE6"/>
    <w:rsid w:val="00E55FAC"/>
    <w:rsid w:val="00E562E0"/>
    <w:rsid w:val="00E56330"/>
    <w:rsid w:val="00E56424"/>
    <w:rsid w:val="00E56975"/>
    <w:rsid w:val="00E56E56"/>
    <w:rsid w:val="00E57663"/>
    <w:rsid w:val="00E577D7"/>
    <w:rsid w:val="00E5790A"/>
    <w:rsid w:val="00E57BD0"/>
    <w:rsid w:val="00E57DC5"/>
    <w:rsid w:val="00E57E45"/>
    <w:rsid w:val="00E6008C"/>
    <w:rsid w:val="00E60231"/>
    <w:rsid w:val="00E60838"/>
    <w:rsid w:val="00E60B46"/>
    <w:rsid w:val="00E60DC3"/>
    <w:rsid w:val="00E60E04"/>
    <w:rsid w:val="00E61587"/>
    <w:rsid w:val="00E617CD"/>
    <w:rsid w:val="00E61D15"/>
    <w:rsid w:val="00E62072"/>
    <w:rsid w:val="00E623C3"/>
    <w:rsid w:val="00E62522"/>
    <w:rsid w:val="00E62875"/>
    <w:rsid w:val="00E6287A"/>
    <w:rsid w:val="00E62B7B"/>
    <w:rsid w:val="00E632AB"/>
    <w:rsid w:val="00E63847"/>
    <w:rsid w:val="00E639B4"/>
    <w:rsid w:val="00E63AB5"/>
    <w:rsid w:val="00E63E5A"/>
    <w:rsid w:val="00E63E9B"/>
    <w:rsid w:val="00E63F50"/>
    <w:rsid w:val="00E642EE"/>
    <w:rsid w:val="00E643E3"/>
    <w:rsid w:val="00E6447E"/>
    <w:rsid w:val="00E64EA2"/>
    <w:rsid w:val="00E651F9"/>
    <w:rsid w:val="00E65265"/>
    <w:rsid w:val="00E653D3"/>
    <w:rsid w:val="00E66837"/>
    <w:rsid w:val="00E668B0"/>
    <w:rsid w:val="00E668D0"/>
    <w:rsid w:val="00E6697D"/>
    <w:rsid w:val="00E670F6"/>
    <w:rsid w:val="00E670FE"/>
    <w:rsid w:val="00E67923"/>
    <w:rsid w:val="00E70297"/>
    <w:rsid w:val="00E703AE"/>
    <w:rsid w:val="00E7045E"/>
    <w:rsid w:val="00E7056B"/>
    <w:rsid w:val="00E70635"/>
    <w:rsid w:val="00E7075F"/>
    <w:rsid w:val="00E70BF4"/>
    <w:rsid w:val="00E710B8"/>
    <w:rsid w:val="00E7113E"/>
    <w:rsid w:val="00E7124E"/>
    <w:rsid w:val="00E7189D"/>
    <w:rsid w:val="00E7190E"/>
    <w:rsid w:val="00E71939"/>
    <w:rsid w:val="00E71C38"/>
    <w:rsid w:val="00E71C9A"/>
    <w:rsid w:val="00E71DC3"/>
    <w:rsid w:val="00E72010"/>
    <w:rsid w:val="00E721BC"/>
    <w:rsid w:val="00E72466"/>
    <w:rsid w:val="00E72C30"/>
    <w:rsid w:val="00E72DEE"/>
    <w:rsid w:val="00E72E3F"/>
    <w:rsid w:val="00E72E5A"/>
    <w:rsid w:val="00E7314A"/>
    <w:rsid w:val="00E732AC"/>
    <w:rsid w:val="00E73321"/>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106"/>
    <w:rsid w:val="00E7547F"/>
    <w:rsid w:val="00E755BC"/>
    <w:rsid w:val="00E757D6"/>
    <w:rsid w:val="00E759C8"/>
    <w:rsid w:val="00E76098"/>
    <w:rsid w:val="00E7610C"/>
    <w:rsid w:val="00E76116"/>
    <w:rsid w:val="00E763E9"/>
    <w:rsid w:val="00E76489"/>
    <w:rsid w:val="00E76663"/>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6F3"/>
    <w:rsid w:val="00E80974"/>
    <w:rsid w:val="00E80B7A"/>
    <w:rsid w:val="00E80CEE"/>
    <w:rsid w:val="00E817FA"/>
    <w:rsid w:val="00E81C6B"/>
    <w:rsid w:val="00E81D08"/>
    <w:rsid w:val="00E82153"/>
    <w:rsid w:val="00E827A1"/>
    <w:rsid w:val="00E82AFE"/>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708C"/>
    <w:rsid w:val="00E87119"/>
    <w:rsid w:val="00E87A26"/>
    <w:rsid w:val="00E87A8F"/>
    <w:rsid w:val="00E87F56"/>
    <w:rsid w:val="00E905A5"/>
    <w:rsid w:val="00E9061A"/>
    <w:rsid w:val="00E909B9"/>
    <w:rsid w:val="00E91531"/>
    <w:rsid w:val="00E915D6"/>
    <w:rsid w:val="00E91AB5"/>
    <w:rsid w:val="00E91D8B"/>
    <w:rsid w:val="00E91E91"/>
    <w:rsid w:val="00E91FA5"/>
    <w:rsid w:val="00E921E6"/>
    <w:rsid w:val="00E9238B"/>
    <w:rsid w:val="00E9246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DD8"/>
    <w:rsid w:val="00E94F56"/>
    <w:rsid w:val="00E95512"/>
    <w:rsid w:val="00E95A2D"/>
    <w:rsid w:val="00E95B31"/>
    <w:rsid w:val="00E95CC3"/>
    <w:rsid w:val="00E96150"/>
    <w:rsid w:val="00E96538"/>
    <w:rsid w:val="00E96A85"/>
    <w:rsid w:val="00E96AE0"/>
    <w:rsid w:val="00E96B53"/>
    <w:rsid w:val="00E96C31"/>
    <w:rsid w:val="00E96FF2"/>
    <w:rsid w:val="00E972A8"/>
    <w:rsid w:val="00E9781A"/>
    <w:rsid w:val="00E97B20"/>
    <w:rsid w:val="00E97B2C"/>
    <w:rsid w:val="00E97B81"/>
    <w:rsid w:val="00E97D75"/>
    <w:rsid w:val="00E97E9D"/>
    <w:rsid w:val="00E97F15"/>
    <w:rsid w:val="00EA02F4"/>
    <w:rsid w:val="00EA05E9"/>
    <w:rsid w:val="00EA0933"/>
    <w:rsid w:val="00EA09E7"/>
    <w:rsid w:val="00EA0AF7"/>
    <w:rsid w:val="00EA0E35"/>
    <w:rsid w:val="00EA11F2"/>
    <w:rsid w:val="00EA1279"/>
    <w:rsid w:val="00EA1405"/>
    <w:rsid w:val="00EA142B"/>
    <w:rsid w:val="00EA1790"/>
    <w:rsid w:val="00EA189B"/>
    <w:rsid w:val="00EA1FE7"/>
    <w:rsid w:val="00EA26D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939"/>
    <w:rsid w:val="00EA5CA9"/>
    <w:rsid w:val="00EA5E03"/>
    <w:rsid w:val="00EA5F5B"/>
    <w:rsid w:val="00EA61CC"/>
    <w:rsid w:val="00EA6203"/>
    <w:rsid w:val="00EA6262"/>
    <w:rsid w:val="00EA6AFC"/>
    <w:rsid w:val="00EA6E7D"/>
    <w:rsid w:val="00EA70D3"/>
    <w:rsid w:val="00EA7229"/>
    <w:rsid w:val="00EA73DE"/>
    <w:rsid w:val="00EA76C8"/>
    <w:rsid w:val="00EA7924"/>
    <w:rsid w:val="00EB03BD"/>
    <w:rsid w:val="00EB055F"/>
    <w:rsid w:val="00EB05EF"/>
    <w:rsid w:val="00EB0A8B"/>
    <w:rsid w:val="00EB0CC2"/>
    <w:rsid w:val="00EB0D34"/>
    <w:rsid w:val="00EB0FDA"/>
    <w:rsid w:val="00EB1554"/>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D75"/>
    <w:rsid w:val="00EB4D7C"/>
    <w:rsid w:val="00EB4E46"/>
    <w:rsid w:val="00EB516D"/>
    <w:rsid w:val="00EB52B8"/>
    <w:rsid w:val="00EB54A0"/>
    <w:rsid w:val="00EB5533"/>
    <w:rsid w:val="00EB5803"/>
    <w:rsid w:val="00EB5D74"/>
    <w:rsid w:val="00EB5F89"/>
    <w:rsid w:val="00EB6428"/>
    <w:rsid w:val="00EB65CA"/>
    <w:rsid w:val="00EB69F4"/>
    <w:rsid w:val="00EB6A0D"/>
    <w:rsid w:val="00EB6B43"/>
    <w:rsid w:val="00EB6E1E"/>
    <w:rsid w:val="00EB70DB"/>
    <w:rsid w:val="00EB712F"/>
    <w:rsid w:val="00EB78DB"/>
    <w:rsid w:val="00EB7A3D"/>
    <w:rsid w:val="00EB7BF5"/>
    <w:rsid w:val="00EC0210"/>
    <w:rsid w:val="00EC02C8"/>
    <w:rsid w:val="00EC07CB"/>
    <w:rsid w:val="00EC0851"/>
    <w:rsid w:val="00EC09F3"/>
    <w:rsid w:val="00EC0A5B"/>
    <w:rsid w:val="00EC0A7C"/>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FBF"/>
    <w:rsid w:val="00EC4145"/>
    <w:rsid w:val="00EC451E"/>
    <w:rsid w:val="00EC45E5"/>
    <w:rsid w:val="00EC4A8D"/>
    <w:rsid w:val="00EC4FF1"/>
    <w:rsid w:val="00EC4FF9"/>
    <w:rsid w:val="00EC56C2"/>
    <w:rsid w:val="00EC602C"/>
    <w:rsid w:val="00EC6379"/>
    <w:rsid w:val="00EC6665"/>
    <w:rsid w:val="00EC68D5"/>
    <w:rsid w:val="00EC69D7"/>
    <w:rsid w:val="00EC6B81"/>
    <w:rsid w:val="00EC6EF4"/>
    <w:rsid w:val="00EC75DE"/>
    <w:rsid w:val="00EC760E"/>
    <w:rsid w:val="00EC76C8"/>
    <w:rsid w:val="00EC7816"/>
    <w:rsid w:val="00EC792E"/>
    <w:rsid w:val="00EC7A8E"/>
    <w:rsid w:val="00EC7EE4"/>
    <w:rsid w:val="00ED0107"/>
    <w:rsid w:val="00ED0586"/>
    <w:rsid w:val="00ED06B5"/>
    <w:rsid w:val="00ED0812"/>
    <w:rsid w:val="00ED08E8"/>
    <w:rsid w:val="00ED0B9C"/>
    <w:rsid w:val="00ED0CE5"/>
    <w:rsid w:val="00ED145F"/>
    <w:rsid w:val="00ED14AB"/>
    <w:rsid w:val="00ED164A"/>
    <w:rsid w:val="00ED1983"/>
    <w:rsid w:val="00ED1B86"/>
    <w:rsid w:val="00ED1C45"/>
    <w:rsid w:val="00ED1C95"/>
    <w:rsid w:val="00ED1E29"/>
    <w:rsid w:val="00ED1EB9"/>
    <w:rsid w:val="00ED1F27"/>
    <w:rsid w:val="00ED1FFF"/>
    <w:rsid w:val="00ED2368"/>
    <w:rsid w:val="00ED27E9"/>
    <w:rsid w:val="00ED2806"/>
    <w:rsid w:val="00ED2BDF"/>
    <w:rsid w:val="00ED2C06"/>
    <w:rsid w:val="00ED2C0D"/>
    <w:rsid w:val="00ED2D1F"/>
    <w:rsid w:val="00ED2DC8"/>
    <w:rsid w:val="00ED2DEC"/>
    <w:rsid w:val="00ED2EB0"/>
    <w:rsid w:val="00ED2FE3"/>
    <w:rsid w:val="00ED3258"/>
    <w:rsid w:val="00ED3B04"/>
    <w:rsid w:val="00ED3D16"/>
    <w:rsid w:val="00ED3E91"/>
    <w:rsid w:val="00ED4338"/>
    <w:rsid w:val="00ED4446"/>
    <w:rsid w:val="00ED4608"/>
    <w:rsid w:val="00ED4696"/>
    <w:rsid w:val="00ED48C9"/>
    <w:rsid w:val="00ED4917"/>
    <w:rsid w:val="00ED4C46"/>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FE"/>
    <w:rsid w:val="00ED6BD7"/>
    <w:rsid w:val="00ED6D9B"/>
    <w:rsid w:val="00ED6DA8"/>
    <w:rsid w:val="00ED6DD3"/>
    <w:rsid w:val="00ED6E40"/>
    <w:rsid w:val="00ED704C"/>
    <w:rsid w:val="00ED7124"/>
    <w:rsid w:val="00ED761F"/>
    <w:rsid w:val="00ED85A1"/>
    <w:rsid w:val="00EE0107"/>
    <w:rsid w:val="00EE06FF"/>
    <w:rsid w:val="00EE0753"/>
    <w:rsid w:val="00EE07D1"/>
    <w:rsid w:val="00EE0A71"/>
    <w:rsid w:val="00EE0A84"/>
    <w:rsid w:val="00EE0C9E"/>
    <w:rsid w:val="00EE0F2C"/>
    <w:rsid w:val="00EE1241"/>
    <w:rsid w:val="00EE145B"/>
    <w:rsid w:val="00EE164F"/>
    <w:rsid w:val="00EE1745"/>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459"/>
    <w:rsid w:val="00EE581C"/>
    <w:rsid w:val="00EE585E"/>
    <w:rsid w:val="00EE5ACA"/>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78"/>
    <w:rsid w:val="00EF10BF"/>
    <w:rsid w:val="00EF19A3"/>
    <w:rsid w:val="00EF1E07"/>
    <w:rsid w:val="00EF2225"/>
    <w:rsid w:val="00EF2528"/>
    <w:rsid w:val="00EF25D6"/>
    <w:rsid w:val="00EF2AA7"/>
    <w:rsid w:val="00EF2D6C"/>
    <w:rsid w:val="00EF2DD3"/>
    <w:rsid w:val="00EF2EC6"/>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73F"/>
    <w:rsid w:val="00EF7893"/>
    <w:rsid w:val="00EF78CA"/>
    <w:rsid w:val="00EF79AE"/>
    <w:rsid w:val="00EF7AA0"/>
    <w:rsid w:val="00EF7B28"/>
    <w:rsid w:val="00EF7DD2"/>
    <w:rsid w:val="00EF7E03"/>
    <w:rsid w:val="00F00162"/>
    <w:rsid w:val="00F002FA"/>
    <w:rsid w:val="00F006AF"/>
    <w:rsid w:val="00F00A12"/>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A3D"/>
    <w:rsid w:val="00F03B5C"/>
    <w:rsid w:val="00F04327"/>
    <w:rsid w:val="00F043A3"/>
    <w:rsid w:val="00F04616"/>
    <w:rsid w:val="00F0496C"/>
    <w:rsid w:val="00F04A72"/>
    <w:rsid w:val="00F04BC2"/>
    <w:rsid w:val="00F04BF0"/>
    <w:rsid w:val="00F04E3B"/>
    <w:rsid w:val="00F04EB9"/>
    <w:rsid w:val="00F04EFF"/>
    <w:rsid w:val="00F051E9"/>
    <w:rsid w:val="00F05389"/>
    <w:rsid w:val="00F057DF"/>
    <w:rsid w:val="00F05A3D"/>
    <w:rsid w:val="00F05B7E"/>
    <w:rsid w:val="00F05E34"/>
    <w:rsid w:val="00F06443"/>
    <w:rsid w:val="00F06575"/>
    <w:rsid w:val="00F06590"/>
    <w:rsid w:val="00F0662A"/>
    <w:rsid w:val="00F06758"/>
    <w:rsid w:val="00F067DE"/>
    <w:rsid w:val="00F06A75"/>
    <w:rsid w:val="00F06AD8"/>
    <w:rsid w:val="00F06C75"/>
    <w:rsid w:val="00F06DA0"/>
    <w:rsid w:val="00F07149"/>
    <w:rsid w:val="00F07650"/>
    <w:rsid w:val="00F10460"/>
    <w:rsid w:val="00F104F8"/>
    <w:rsid w:val="00F10A5A"/>
    <w:rsid w:val="00F10A75"/>
    <w:rsid w:val="00F10CFF"/>
    <w:rsid w:val="00F1102F"/>
    <w:rsid w:val="00F114EB"/>
    <w:rsid w:val="00F1164F"/>
    <w:rsid w:val="00F119D4"/>
    <w:rsid w:val="00F11C7F"/>
    <w:rsid w:val="00F121E2"/>
    <w:rsid w:val="00F124AC"/>
    <w:rsid w:val="00F1251B"/>
    <w:rsid w:val="00F128B7"/>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E7E"/>
    <w:rsid w:val="00F15F76"/>
    <w:rsid w:val="00F161FD"/>
    <w:rsid w:val="00F163E6"/>
    <w:rsid w:val="00F16838"/>
    <w:rsid w:val="00F16BB3"/>
    <w:rsid w:val="00F16C3F"/>
    <w:rsid w:val="00F17028"/>
    <w:rsid w:val="00F17482"/>
    <w:rsid w:val="00F175D4"/>
    <w:rsid w:val="00F176B0"/>
    <w:rsid w:val="00F179DD"/>
    <w:rsid w:val="00F17A11"/>
    <w:rsid w:val="00F17E19"/>
    <w:rsid w:val="00F17F91"/>
    <w:rsid w:val="00F202E3"/>
    <w:rsid w:val="00F20530"/>
    <w:rsid w:val="00F20BD9"/>
    <w:rsid w:val="00F20D58"/>
    <w:rsid w:val="00F20E42"/>
    <w:rsid w:val="00F21708"/>
    <w:rsid w:val="00F2176C"/>
    <w:rsid w:val="00F21919"/>
    <w:rsid w:val="00F219F9"/>
    <w:rsid w:val="00F21D60"/>
    <w:rsid w:val="00F21D91"/>
    <w:rsid w:val="00F21E9D"/>
    <w:rsid w:val="00F2207A"/>
    <w:rsid w:val="00F22109"/>
    <w:rsid w:val="00F22AD8"/>
    <w:rsid w:val="00F22C12"/>
    <w:rsid w:val="00F22C1F"/>
    <w:rsid w:val="00F22DB1"/>
    <w:rsid w:val="00F22E24"/>
    <w:rsid w:val="00F237A6"/>
    <w:rsid w:val="00F237B1"/>
    <w:rsid w:val="00F239B3"/>
    <w:rsid w:val="00F23A6C"/>
    <w:rsid w:val="00F23E0C"/>
    <w:rsid w:val="00F23E13"/>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59A"/>
    <w:rsid w:val="00F2680A"/>
    <w:rsid w:val="00F2687D"/>
    <w:rsid w:val="00F26B46"/>
    <w:rsid w:val="00F26E05"/>
    <w:rsid w:val="00F26EAB"/>
    <w:rsid w:val="00F26F61"/>
    <w:rsid w:val="00F26F83"/>
    <w:rsid w:val="00F27228"/>
    <w:rsid w:val="00F273DE"/>
    <w:rsid w:val="00F273E3"/>
    <w:rsid w:val="00F2745A"/>
    <w:rsid w:val="00F2791D"/>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30E5"/>
    <w:rsid w:val="00F33905"/>
    <w:rsid w:val="00F33E15"/>
    <w:rsid w:val="00F33F6B"/>
    <w:rsid w:val="00F343F7"/>
    <w:rsid w:val="00F34687"/>
    <w:rsid w:val="00F34706"/>
    <w:rsid w:val="00F348E1"/>
    <w:rsid w:val="00F34E6C"/>
    <w:rsid w:val="00F35010"/>
    <w:rsid w:val="00F35295"/>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24B"/>
    <w:rsid w:val="00F37388"/>
    <w:rsid w:val="00F37459"/>
    <w:rsid w:val="00F379F3"/>
    <w:rsid w:val="00F37AF9"/>
    <w:rsid w:val="00F40052"/>
    <w:rsid w:val="00F40562"/>
    <w:rsid w:val="00F406E5"/>
    <w:rsid w:val="00F4088E"/>
    <w:rsid w:val="00F40C5A"/>
    <w:rsid w:val="00F40CB8"/>
    <w:rsid w:val="00F40CE7"/>
    <w:rsid w:val="00F410C6"/>
    <w:rsid w:val="00F41178"/>
    <w:rsid w:val="00F412CF"/>
    <w:rsid w:val="00F414E9"/>
    <w:rsid w:val="00F4158F"/>
    <w:rsid w:val="00F4175D"/>
    <w:rsid w:val="00F41891"/>
    <w:rsid w:val="00F41981"/>
    <w:rsid w:val="00F41ACA"/>
    <w:rsid w:val="00F41BD3"/>
    <w:rsid w:val="00F41D15"/>
    <w:rsid w:val="00F42499"/>
    <w:rsid w:val="00F4251E"/>
    <w:rsid w:val="00F42AF7"/>
    <w:rsid w:val="00F42C0D"/>
    <w:rsid w:val="00F42D73"/>
    <w:rsid w:val="00F42E59"/>
    <w:rsid w:val="00F42F84"/>
    <w:rsid w:val="00F42FA8"/>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813"/>
    <w:rsid w:val="00F468EC"/>
    <w:rsid w:val="00F469F9"/>
    <w:rsid w:val="00F47215"/>
    <w:rsid w:val="00F4753A"/>
    <w:rsid w:val="00F47651"/>
    <w:rsid w:val="00F478B8"/>
    <w:rsid w:val="00F4792C"/>
    <w:rsid w:val="00F47983"/>
    <w:rsid w:val="00F47B35"/>
    <w:rsid w:val="00F47B54"/>
    <w:rsid w:val="00F47B59"/>
    <w:rsid w:val="00F47CBF"/>
    <w:rsid w:val="00F47EA2"/>
    <w:rsid w:val="00F4C814"/>
    <w:rsid w:val="00F501DD"/>
    <w:rsid w:val="00F50345"/>
    <w:rsid w:val="00F50618"/>
    <w:rsid w:val="00F50984"/>
    <w:rsid w:val="00F50DA2"/>
    <w:rsid w:val="00F50DDE"/>
    <w:rsid w:val="00F50FED"/>
    <w:rsid w:val="00F510B5"/>
    <w:rsid w:val="00F5137C"/>
    <w:rsid w:val="00F51528"/>
    <w:rsid w:val="00F5189B"/>
    <w:rsid w:val="00F51A56"/>
    <w:rsid w:val="00F51B5D"/>
    <w:rsid w:val="00F51D52"/>
    <w:rsid w:val="00F5228A"/>
    <w:rsid w:val="00F5231A"/>
    <w:rsid w:val="00F5238E"/>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468"/>
    <w:rsid w:val="00F55889"/>
    <w:rsid w:val="00F55B71"/>
    <w:rsid w:val="00F55C9F"/>
    <w:rsid w:val="00F56043"/>
    <w:rsid w:val="00F564D7"/>
    <w:rsid w:val="00F5680B"/>
    <w:rsid w:val="00F56839"/>
    <w:rsid w:val="00F56B48"/>
    <w:rsid w:val="00F56D41"/>
    <w:rsid w:val="00F56E35"/>
    <w:rsid w:val="00F57089"/>
    <w:rsid w:val="00F5720F"/>
    <w:rsid w:val="00F575FF"/>
    <w:rsid w:val="00F57798"/>
    <w:rsid w:val="00F57F2B"/>
    <w:rsid w:val="00F6016A"/>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69A"/>
    <w:rsid w:val="00F61A8D"/>
    <w:rsid w:val="00F61E27"/>
    <w:rsid w:val="00F61EAA"/>
    <w:rsid w:val="00F61F58"/>
    <w:rsid w:val="00F62282"/>
    <w:rsid w:val="00F622F2"/>
    <w:rsid w:val="00F62443"/>
    <w:rsid w:val="00F629A1"/>
    <w:rsid w:val="00F62A5F"/>
    <w:rsid w:val="00F62BE0"/>
    <w:rsid w:val="00F62D17"/>
    <w:rsid w:val="00F63410"/>
    <w:rsid w:val="00F63496"/>
    <w:rsid w:val="00F63660"/>
    <w:rsid w:val="00F6373D"/>
    <w:rsid w:val="00F63991"/>
    <w:rsid w:val="00F63AC2"/>
    <w:rsid w:val="00F63C98"/>
    <w:rsid w:val="00F644DC"/>
    <w:rsid w:val="00F64B3C"/>
    <w:rsid w:val="00F64BB1"/>
    <w:rsid w:val="00F64BFE"/>
    <w:rsid w:val="00F64E6D"/>
    <w:rsid w:val="00F65BF8"/>
    <w:rsid w:val="00F65C19"/>
    <w:rsid w:val="00F65C53"/>
    <w:rsid w:val="00F65D41"/>
    <w:rsid w:val="00F66039"/>
    <w:rsid w:val="00F661FA"/>
    <w:rsid w:val="00F66349"/>
    <w:rsid w:val="00F66383"/>
    <w:rsid w:val="00F66532"/>
    <w:rsid w:val="00F66731"/>
    <w:rsid w:val="00F66B26"/>
    <w:rsid w:val="00F66D15"/>
    <w:rsid w:val="00F66E6B"/>
    <w:rsid w:val="00F673A0"/>
    <w:rsid w:val="00F674A5"/>
    <w:rsid w:val="00F67645"/>
    <w:rsid w:val="00F678E2"/>
    <w:rsid w:val="00F67AB5"/>
    <w:rsid w:val="00F70169"/>
    <w:rsid w:val="00F70370"/>
    <w:rsid w:val="00F70556"/>
    <w:rsid w:val="00F707AC"/>
    <w:rsid w:val="00F70D86"/>
    <w:rsid w:val="00F7129C"/>
    <w:rsid w:val="00F71CEE"/>
    <w:rsid w:val="00F71D74"/>
    <w:rsid w:val="00F71FCB"/>
    <w:rsid w:val="00F72393"/>
    <w:rsid w:val="00F72D46"/>
    <w:rsid w:val="00F72DE6"/>
    <w:rsid w:val="00F72F52"/>
    <w:rsid w:val="00F731CA"/>
    <w:rsid w:val="00F736E6"/>
    <w:rsid w:val="00F7374A"/>
    <w:rsid w:val="00F738B2"/>
    <w:rsid w:val="00F739AB"/>
    <w:rsid w:val="00F739BD"/>
    <w:rsid w:val="00F73AF5"/>
    <w:rsid w:val="00F7409D"/>
    <w:rsid w:val="00F7445E"/>
    <w:rsid w:val="00F744A2"/>
    <w:rsid w:val="00F747CF"/>
    <w:rsid w:val="00F747D2"/>
    <w:rsid w:val="00F747E0"/>
    <w:rsid w:val="00F748E5"/>
    <w:rsid w:val="00F74EA3"/>
    <w:rsid w:val="00F756D4"/>
    <w:rsid w:val="00F75851"/>
    <w:rsid w:val="00F75DF2"/>
    <w:rsid w:val="00F75E11"/>
    <w:rsid w:val="00F76341"/>
    <w:rsid w:val="00F7639E"/>
    <w:rsid w:val="00F766F2"/>
    <w:rsid w:val="00F76829"/>
    <w:rsid w:val="00F76883"/>
    <w:rsid w:val="00F76F34"/>
    <w:rsid w:val="00F76F71"/>
    <w:rsid w:val="00F77024"/>
    <w:rsid w:val="00F77427"/>
    <w:rsid w:val="00F774BD"/>
    <w:rsid w:val="00F77C33"/>
    <w:rsid w:val="00F77D1C"/>
    <w:rsid w:val="00F800DD"/>
    <w:rsid w:val="00F80261"/>
    <w:rsid w:val="00F802AB"/>
    <w:rsid w:val="00F8038E"/>
    <w:rsid w:val="00F80F7F"/>
    <w:rsid w:val="00F80FB2"/>
    <w:rsid w:val="00F811C5"/>
    <w:rsid w:val="00F81237"/>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C1B"/>
    <w:rsid w:val="00F83DE4"/>
    <w:rsid w:val="00F842F2"/>
    <w:rsid w:val="00F844D1"/>
    <w:rsid w:val="00F846A2"/>
    <w:rsid w:val="00F84AD7"/>
    <w:rsid w:val="00F8546B"/>
    <w:rsid w:val="00F854DE"/>
    <w:rsid w:val="00F85AB4"/>
    <w:rsid w:val="00F85B4A"/>
    <w:rsid w:val="00F85C30"/>
    <w:rsid w:val="00F85C47"/>
    <w:rsid w:val="00F85CCC"/>
    <w:rsid w:val="00F8613E"/>
    <w:rsid w:val="00F864DB"/>
    <w:rsid w:val="00F86648"/>
    <w:rsid w:val="00F8680B"/>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574"/>
    <w:rsid w:val="00F916A1"/>
    <w:rsid w:val="00F91F47"/>
    <w:rsid w:val="00F91FBB"/>
    <w:rsid w:val="00F92235"/>
    <w:rsid w:val="00F922EC"/>
    <w:rsid w:val="00F9230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2B2"/>
    <w:rsid w:val="00FA03EA"/>
    <w:rsid w:val="00FA05D7"/>
    <w:rsid w:val="00FA0976"/>
    <w:rsid w:val="00FA1089"/>
    <w:rsid w:val="00FA18E0"/>
    <w:rsid w:val="00FA1A42"/>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57"/>
    <w:rsid w:val="00FA5148"/>
    <w:rsid w:val="00FA526C"/>
    <w:rsid w:val="00FA5579"/>
    <w:rsid w:val="00FA56BB"/>
    <w:rsid w:val="00FA5885"/>
    <w:rsid w:val="00FA5B0A"/>
    <w:rsid w:val="00FA5BBF"/>
    <w:rsid w:val="00FA5BE1"/>
    <w:rsid w:val="00FA5BE6"/>
    <w:rsid w:val="00FA5C10"/>
    <w:rsid w:val="00FA5E6E"/>
    <w:rsid w:val="00FA5F32"/>
    <w:rsid w:val="00FA5F66"/>
    <w:rsid w:val="00FA60D1"/>
    <w:rsid w:val="00FA6269"/>
    <w:rsid w:val="00FA63D4"/>
    <w:rsid w:val="00FA63FE"/>
    <w:rsid w:val="00FA6583"/>
    <w:rsid w:val="00FA66AC"/>
    <w:rsid w:val="00FA67B5"/>
    <w:rsid w:val="00FA707E"/>
    <w:rsid w:val="00FA70D8"/>
    <w:rsid w:val="00FA73BD"/>
    <w:rsid w:val="00FA7475"/>
    <w:rsid w:val="00FA7563"/>
    <w:rsid w:val="00FA7627"/>
    <w:rsid w:val="00FA7797"/>
    <w:rsid w:val="00FA7ADC"/>
    <w:rsid w:val="00FA7B1D"/>
    <w:rsid w:val="00FA7D2F"/>
    <w:rsid w:val="00FB004F"/>
    <w:rsid w:val="00FB007D"/>
    <w:rsid w:val="00FB00E5"/>
    <w:rsid w:val="00FB033A"/>
    <w:rsid w:val="00FB05FC"/>
    <w:rsid w:val="00FB0813"/>
    <w:rsid w:val="00FB0913"/>
    <w:rsid w:val="00FB0FE9"/>
    <w:rsid w:val="00FB12F8"/>
    <w:rsid w:val="00FB17E9"/>
    <w:rsid w:val="00FB1AB3"/>
    <w:rsid w:val="00FB1B08"/>
    <w:rsid w:val="00FB1DED"/>
    <w:rsid w:val="00FB2021"/>
    <w:rsid w:val="00FB2098"/>
    <w:rsid w:val="00FB23E0"/>
    <w:rsid w:val="00FB294C"/>
    <w:rsid w:val="00FB29D5"/>
    <w:rsid w:val="00FB2A28"/>
    <w:rsid w:val="00FB2BA0"/>
    <w:rsid w:val="00FB2BFC"/>
    <w:rsid w:val="00FB2E23"/>
    <w:rsid w:val="00FB312B"/>
    <w:rsid w:val="00FB36ED"/>
    <w:rsid w:val="00FB3BC0"/>
    <w:rsid w:val="00FB3DFE"/>
    <w:rsid w:val="00FB4257"/>
    <w:rsid w:val="00FB46B3"/>
    <w:rsid w:val="00FB485A"/>
    <w:rsid w:val="00FB48D5"/>
    <w:rsid w:val="00FB4B0A"/>
    <w:rsid w:val="00FB4B66"/>
    <w:rsid w:val="00FB4F43"/>
    <w:rsid w:val="00FB5184"/>
    <w:rsid w:val="00FB5431"/>
    <w:rsid w:val="00FB5783"/>
    <w:rsid w:val="00FB600C"/>
    <w:rsid w:val="00FB60A1"/>
    <w:rsid w:val="00FB6181"/>
    <w:rsid w:val="00FB6230"/>
    <w:rsid w:val="00FB6A3B"/>
    <w:rsid w:val="00FB6A69"/>
    <w:rsid w:val="00FB7143"/>
    <w:rsid w:val="00FC0759"/>
    <w:rsid w:val="00FC0A7F"/>
    <w:rsid w:val="00FC0B74"/>
    <w:rsid w:val="00FC0C3E"/>
    <w:rsid w:val="00FC0E54"/>
    <w:rsid w:val="00FC0FC3"/>
    <w:rsid w:val="00FC113A"/>
    <w:rsid w:val="00FC12F9"/>
    <w:rsid w:val="00FC14EF"/>
    <w:rsid w:val="00FC19CE"/>
    <w:rsid w:val="00FC1B36"/>
    <w:rsid w:val="00FC1D2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110"/>
    <w:rsid w:val="00FC4342"/>
    <w:rsid w:val="00FC4832"/>
    <w:rsid w:val="00FC48E1"/>
    <w:rsid w:val="00FC4D13"/>
    <w:rsid w:val="00FC4DC7"/>
    <w:rsid w:val="00FC531E"/>
    <w:rsid w:val="00FC55BC"/>
    <w:rsid w:val="00FC597E"/>
    <w:rsid w:val="00FC5995"/>
    <w:rsid w:val="00FC5A5D"/>
    <w:rsid w:val="00FC5BA1"/>
    <w:rsid w:val="00FC5C77"/>
    <w:rsid w:val="00FC60A8"/>
    <w:rsid w:val="00FC60FD"/>
    <w:rsid w:val="00FC6281"/>
    <w:rsid w:val="00FC65EE"/>
    <w:rsid w:val="00FC68F2"/>
    <w:rsid w:val="00FC6B07"/>
    <w:rsid w:val="00FC6B66"/>
    <w:rsid w:val="00FC6B74"/>
    <w:rsid w:val="00FC6C40"/>
    <w:rsid w:val="00FC6CD7"/>
    <w:rsid w:val="00FC6CEF"/>
    <w:rsid w:val="00FC6E3E"/>
    <w:rsid w:val="00FC6F69"/>
    <w:rsid w:val="00FC7121"/>
    <w:rsid w:val="00FC761E"/>
    <w:rsid w:val="00FC79B4"/>
    <w:rsid w:val="00FC7B7A"/>
    <w:rsid w:val="00FC7E97"/>
    <w:rsid w:val="00FD0143"/>
    <w:rsid w:val="00FD0177"/>
    <w:rsid w:val="00FD02ED"/>
    <w:rsid w:val="00FD07E2"/>
    <w:rsid w:val="00FD0CF0"/>
    <w:rsid w:val="00FD0FB3"/>
    <w:rsid w:val="00FD139D"/>
    <w:rsid w:val="00FD1751"/>
    <w:rsid w:val="00FD19E8"/>
    <w:rsid w:val="00FD1A3A"/>
    <w:rsid w:val="00FD1AE8"/>
    <w:rsid w:val="00FD1AFB"/>
    <w:rsid w:val="00FD1B7D"/>
    <w:rsid w:val="00FD1F76"/>
    <w:rsid w:val="00FD289D"/>
    <w:rsid w:val="00FD2D07"/>
    <w:rsid w:val="00FD33DD"/>
    <w:rsid w:val="00FD343C"/>
    <w:rsid w:val="00FD377F"/>
    <w:rsid w:val="00FD397D"/>
    <w:rsid w:val="00FD3B6E"/>
    <w:rsid w:val="00FD4135"/>
    <w:rsid w:val="00FD42FE"/>
    <w:rsid w:val="00FD436A"/>
    <w:rsid w:val="00FD4623"/>
    <w:rsid w:val="00FD47D5"/>
    <w:rsid w:val="00FD491D"/>
    <w:rsid w:val="00FD4D50"/>
    <w:rsid w:val="00FD4F68"/>
    <w:rsid w:val="00FD5447"/>
    <w:rsid w:val="00FD54E8"/>
    <w:rsid w:val="00FD5626"/>
    <w:rsid w:val="00FD5868"/>
    <w:rsid w:val="00FD5960"/>
    <w:rsid w:val="00FD59C4"/>
    <w:rsid w:val="00FD5BD9"/>
    <w:rsid w:val="00FD607F"/>
    <w:rsid w:val="00FD68A6"/>
    <w:rsid w:val="00FD68C7"/>
    <w:rsid w:val="00FD6BBE"/>
    <w:rsid w:val="00FD6F3D"/>
    <w:rsid w:val="00FD6FA0"/>
    <w:rsid w:val="00FD7099"/>
    <w:rsid w:val="00FD714A"/>
    <w:rsid w:val="00FD7516"/>
    <w:rsid w:val="00FD7C3A"/>
    <w:rsid w:val="00FD7F13"/>
    <w:rsid w:val="00FE019E"/>
    <w:rsid w:val="00FE03AF"/>
    <w:rsid w:val="00FE0748"/>
    <w:rsid w:val="00FE0BB2"/>
    <w:rsid w:val="00FE0D48"/>
    <w:rsid w:val="00FE0D82"/>
    <w:rsid w:val="00FE127A"/>
    <w:rsid w:val="00FE14AC"/>
    <w:rsid w:val="00FE17EF"/>
    <w:rsid w:val="00FE18B8"/>
    <w:rsid w:val="00FE234C"/>
    <w:rsid w:val="00FE273C"/>
    <w:rsid w:val="00FE27EE"/>
    <w:rsid w:val="00FE2889"/>
    <w:rsid w:val="00FE2C1D"/>
    <w:rsid w:val="00FE312C"/>
    <w:rsid w:val="00FE3148"/>
    <w:rsid w:val="00FE3292"/>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D9A"/>
    <w:rsid w:val="00FE695A"/>
    <w:rsid w:val="00FE6C04"/>
    <w:rsid w:val="00FE6CE5"/>
    <w:rsid w:val="00FE6CEB"/>
    <w:rsid w:val="00FE6D31"/>
    <w:rsid w:val="00FE70BF"/>
    <w:rsid w:val="00FE70F7"/>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539"/>
    <w:rsid w:val="00FF266B"/>
    <w:rsid w:val="00FF278B"/>
    <w:rsid w:val="00FF2ACE"/>
    <w:rsid w:val="00FF2C86"/>
    <w:rsid w:val="00FF2DCA"/>
    <w:rsid w:val="00FF31E4"/>
    <w:rsid w:val="00FF40AB"/>
    <w:rsid w:val="00FF41ED"/>
    <w:rsid w:val="00FF4301"/>
    <w:rsid w:val="00FF4822"/>
    <w:rsid w:val="00FF497C"/>
    <w:rsid w:val="00FF50A3"/>
    <w:rsid w:val="00FF5A68"/>
    <w:rsid w:val="00FF5A71"/>
    <w:rsid w:val="00FF609E"/>
    <w:rsid w:val="00FF6239"/>
    <w:rsid w:val="00FF630B"/>
    <w:rsid w:val="00FF64DC"/>
    <w:rsid w:val="00FF67E3"/>
    <w:rsid w:val="00FF684B"/>
    <w:rsid w:val="00FF6AE4"/>
    <w:rsid w:val="00FF6D12"/>
    <w:rsid w:val="00FF6DFB"/>
    <w:rsid w:val="00FF73A9"/>
    <w:rsid w:val="00FF74EC"/>
    <w:rsid w:val="00FF7517"/>
    <w:rsid w:val="00FF7586"/>
    <w:rsid w:val="00FF7862"/>
    <w:rsid w:val="00FF78A3"/>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755958"/>
    <w:rsid w:val="01797121"/>
    <w:rsid w:val="017CB3C1"/>
    <w:rsid w:val="017CD1F7"/>
    <w:rsid w:val="017ED691"/>
    <w:rsid w:val="017FE227"/>
    <w:rsid w:val="0181A6B5"/>
    <w:rsid w:val="018A96CD"/>
    <w:rsid w:val="018CB51A"/>
    <w:rsid w:val="018D3B66"/>
    <w:rsid w:val="018E5918"/>
    <w:rsid w:val="019052EA"/>
    <w:rsid w:val="019CD4F6"/>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DC405"/>
    <w:rsid w:val="026E9903"/>
    <w:rsid w:val="027D10E0"/>
    <w:rsid w:val="027DC05B"/>
    <w:rsid w:val="02815A01"/>
    <w:rsid w:val="028295A5"/>
    <w:rsid w:val="028569BD"/>
    <w:rsid w:val="02864FDF"/>
    <w:rsid w:val="0286655F"/>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E5888D"/>
    <w:rsid w:val="02EAEA7F"/>
    <w:rsid w:val="02EEEB85"/>
    <w:rsid w:val="02FA449F"/>
    <w:rsid w:val="02FDF42C"/>
    <w:rsid w:val="02FF2668"/>
    <w:rsid w:val="03029A3C"/>
    <w:rsid w:val="0309D99D"/>
    <w:rsid w:val="0318739B"/>
    <w:rsid w:val="031BC11C"/>
    <w:rsid w:val="031D50C6"/>
    <w:rsid w:val="03262999"/>
    <w:rsid w:val="032978AF"/>
    <w:rsid w:val="032CC10A"/>
    <w:rsid w:val="033A9ACB"/>
    <w:rsid w:val="033EA537"/>
    <w:rsid w:val="033F58AB"/>
    <w:rsid w:val="034014F1"/>
    <w:rsid w:val="0345566F"/>
    <w:rsid w:val="0345B892"/>
    <w:rsid w:val="034BDFD9"/>
    <w:rsid w:val="034C5ED6"/>
    <w:rsid w:val="0350459E"/>
    <w:rsid w:val="0353A074"/>
    <w:rsid w:val="03666B69"/>
    <w:rsid w:val="036BB88D"/>
    <w:rsid w:val="036BE1C6"/>
    <w:rsid w:val="036F50A1"/>
    <w:rsid w:val="03710E51"/>
    <w:rsid w:val="0374F3D7"/>
    <w:rsid w:val="038112C3"/>
    <w:rsid w:val="03885D0E"/>
    <w:rsid w:val="038880F8"/>
    <w:rsid w:val="038C53E4"/>
    <w:rsid w:val="038E621B"/>
    <w:rsid w:val="0395330B"/>
    <w:rsid w:val="0399A9EB"/>
    <w:rsid w:val="039BB250"/>
    <w:rsid w:val="03A3286D"/>
    <w:rsid w:val="03A78E93"/>
    <w:rsid w:val="03AED8ED"/>
    <w:rsid w:val="03B51F7E"/>
    <w:rsid w:val="03BC6B4B"/>
    <w:rsid w:val="03BD6C43"/>
    <w:rsid w:val="03C95D06"/>
    <w:rsid w:val="03CD22DD"/>
    <w:rsid w:val="03CE04B7"/>
    <w:rsid w:val="03CFAD49"/>
    <w:rsid w:val="03D11971"/>
    <w:rsid w:val="03D5837E"/>
    <w:rsid w:val="03D7E601"/>
    <w:rsid w:val="03D8D72F"/>
    <w:rsid w:val="03D96FE1"/>
    <w:rsid w:val="03DB7532"/>
    <w:rsid w:val="03E7418B"/>
    <w:rsid w:val="03EB87EF"/>
    <w:rsid w:val="03ECE821"/>
    <w:rsid w:val="03ED3ECE"/>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5D58C"/>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EA0CC"/>
    <w:rsid w:val="04B4447A"/>
    <w:rsid w:val="04B8BC52"/>
    <w:rsid w:val="04BD7FF6"/>
    <w:rsid w:val="04D0AF5D"/>
    <w:rsid w:val="04E3BB1B"/>
    <w:rsid w:val="04EE2068"/>
    <w:rsid w:val="04F30168"/>
    <w:rsid w:val="04FA277A"/>
    <w:rsid w:val="04FAADC8"/>
    <w:rsid w:val="050517E6"/>
    <w:rsid w:val="050810B4"/>
    <w:rsid w:val="05129390"/>
    <w:rsid w:val="0512CEC5"/>
    <w:rsid w:val="05150F4B"/>
    <w:rsid w:val="05159B7A"/>
    <w:rsid w:val="051FA7F4"/>
    <w:rsid w:val="05211E1F"/>
    <w:rsid w:val="0528796F"/>
    <w:rsid w:val="052C3A16"/>
    <w:rsid w:val="0535538E"/>
    <w:rsid w:val="05414C55"/>
    <w:rsid w:val="0543454A"/>
    <w:rsid w:val="054BFC84"/>
    <w:rsid w:val="054D01FA"/>
    <w:rsid w:val="054DBB4F"/>
    <w:rsid w:val="055A061C"/>
    <w:rsid w:val="0561314A"/>
    <w:rsid w:val="056856E1"/>
    <w:rsid w:val="056B7DF7"/>
    <w:rsid w:val="056FFD5A"/>
    <w:rsid w:val="05743846"/>
    <w:rsid w:val="0575D95D"/>
    <w:rsid w:val="057651E8"/>
    <w:rsid w:val="057B786E"/>
    <w:rsid w:val="0580F497"/>
    <w:rsid w:val="058559BF"/>
    <w:rsid w:val="058C5778"/>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DEAE18"/>
    <w:rsid w:val="05E1CD69"/>
    <w:rsid w:val="05E52D85"/>
    <w:rsid w:val="05EDE567"/>
    <w:rsid w:val="05EECB16"/>
    <w:rsid w:val="05F1CD99"/>
    <w:rsid w:val="060488AF"/>
    <w:rsid w:val="060CD2B7"/>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5925B"/>
    <w:rsid w:val="06CA8BA2"/>
    <w:rsid w:val="06CDFE23"/>
    <w:rsid w:val="06D6C624"/>
    <w:rsid w:val="06E0BFA1"/>
    <w:rsid w:val="06E168FD"/>
    <w:rsid w:val="06E1CE2D"/>
    <w:rsid w:val="06E23C90"/>
    <w:rsid w:val="06E2B4B1"/>
    <w:rsid w:val="06EA6A01"/>
    <w:rsid w:val="06EDF7DC"/>
    <w:rsid w:val="06EFC5B5"/>
    <w:rsid w:val="06FD69EE"/>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71E74C"/>
    <w:rsid w:val="07753A9D"/>
    <w:rsid w:val="077726BA"/>
    <w:rsid w:val="077B2F25"/>
    <w:rsid w:val="078167C6"/>
    <w:rsid w:val="0784B8AD"/>
    <w:rsid w:val="0785EF16"/>
    <w:rsid w:val="07890671"/>
    <w:rsid w:val="07894D6B"/>
    <w:rsid w:val="0789DB87"/>
    <w:rsid w:val="078BF8A2"/>
    <w:rsid w:val="078E3277"/>
    <w:rsid w:val="079A14AA"/>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E8C6D"/>
    <w:rsid w:val="08144AD4"/>
    <w:rsid w:val="081517DB"/>
    <w:rsid w:val="0819D345"/>
    <w:rsid w:val="0820FEA0"/>
    <w:rsid w:val="08220D8B"/>
    <w:rsid w:val="0823883D"/>
    <w:rsid w:val="082B23A4"/>
    <w:rsid w:val="082E96B2"/>
    <w:rsid w:val="082F0B7C"/>
    <w:rsid w:val="08321B93"/>
    <w:rsid w:val="0832AE15"/>
    <w:rsid w:val="08353024"/>
    <w:rsid w:val="083E45EC"/>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F9389"/>
    <w:rsid w:val="08A0DD65"/>
    <w:rsid w:val="08A5F2F8"/>
    <w:rsid w:val="08A66D59"/>
    <w:rsid w:val="08A84A63"/>
    <w:rsid w:val="08B15AC7"/>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E7BF6"/>
    <w:rsid w:val="09AF0243"/>
    <w:rsid w:val="09B2C627"/>
    <w:rsid w:val="09B6F279"/>
    <w:rsid w:val="09BFE334"/>
    <w:rsid w:val="09CA032F"/>
    <w:rsid w:val="09CAEAB7"/>
    <w:rsid w:val="09CFC976"/>
    <w:rsid w:val="09D4D68C"/>
    <w:rsid w:val="09D54310"/>
    <w:rsid w:val="09D7CB6D"/>
    <w:rsid w:val="09E43EF0"/>
    <w:rsid w:val="09EA95C7"/>
    <w:rsid w:val="09EBBE9C"/>
    <w:rsid w:val="09EBE76D"/>
    <w:rsid w:val="09F6FC08"/>
    <w:rsid w:val="09FAC469"/>
    <w:rsid w:val="0A00A830"/>
    <w:rsid w:val="0A02797C"/>
    <w:rsid w:val="0A050CD5"/>
    <w:rsid w:val="0A076A22"/>
    <w:rsid w:val="0A09271F"/>
    <w:rsid w:val="0A0C6467"/>
    <w:rsid w:val="0A0E1A24"/>
    <w:rsid w:val="0A0EB165"/>
    <w:rsid w:val="0A14831A"/>
    <w:rsid w:val="0A14DD25"/>
    <w:rsid w:val="0A1D1717"/>
    <w:rsid w:val="0A209FE9"/>
    <w:rsid w:val="0A259D6F"/>
    <w:rsid w:val="0A28276E"/>
    <w:rsid w:val="0A2AF89C"/>
    <w:rsid w:val="0A2C9A59"/>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200981"/>
    <w:rsid w:val="0B213FB1"/>
    <w:rsid w:val="0B279A5D"/>
    <w:rsid w:val="0B2BAEA5"/>
    <w:rsid w:val="0B2E9185"/>
    <w:rsid w:val="0B345645"/>
    <w:rsid w:val="0B3C47C7"/>
    <w:rsid w:val="0B3F5B13"/>
    <w:rsid w:val="0B413E31"/>
    <w:rsid w:val="0B4684A6"/>
    <w:rsid w:val="0B4C024C"/>
    <w:rsid w:val="0B4C07CA"/>
    <w:rsid w:val="0B557822"/>
    <w:rsid w:val="0B561CEC"/>
    <w:rsid w:val="0B5B6DF7"/>
    <w:rsid w:val="0B6A9EF4"/>
    <w:rsid w:val="0B6F13B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C5235"/>
    <w:rsid w:val="0BE05671"/>
    <w:rsid w:val="0BE7B773"/>
    <w:rsid w:val="0BE9B219"/>
    <w:rsid w:val="0BF4B627"/>
    <w:rsid w:val="0BF8C0C0"/>
    <w:rsid w:val="0BFE755D"/>
    <w:rsid w:val="0C037BDB"/>
    <w:rsid w:val="0C0C3355"/>
    <w:rsid w:val="0C0E33B1"/>
    <w:rsid w:val="0C0F2D45"/>
    <w:rsid w:val="0C199E5D"/>
    <w:rsid w:val="0C1B00F9"/>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F5F36"/>
    <w:rsid w:val="0D601622"/>
    <w:rsid w:val="0D61787F"/>
    <w:rsid w:val="0D619706"/>
    <w:rsid w:val="0D61DA77"/>
    <w:rsid w:val="0D63E1C3"/>
    <w:rsid w:val="0D65CDBA"/>
    <w:rsid w:val="0D732BEA"/>
    <w:rsid w:val="0D755105"/>
    <w:rsid w:val="0D76D905"/>
    <w:rsid w:val="0D7B4209"/>
    <w:rsid w:val="0D7C015E"/>
    <w:rsid w:val="0D7C8851"/>
    <w:rsid w:val="0D83330A"/>
    <w:rsid w:val="0D86F465"/>
    <w:rsid w:val="0D974946"/>
    <w:rsid w:val="0D9C7796"/>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906E"/>
    <w:rsid w:val="0E0DA8CF"/>
    <w:rsid w:val="0E22318A"/>
    <w:rsid w:val="0E23E01D"/>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7C8400"/>
    <w:rsid w:val="0E7CB476"/>
    <w:rsid w:val="0E829AFE"/>
    <w:rsid w:val="0E82D616"/>
    <w:rsid w:val="0E82DD1D"/>
    <w:rsid w:val="0E8510A8"/>
    <w:rsid w:val="0E85BFDF"/>
    <w:rsid w:val="0E977719"/>
    <w:rsid w:val="0EA358BA"/>
    <w:rsid w:val="0EA4A49D"/>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544DBF"/>
    <w:rsid w:val="0F5468BB"/>
    <w:rsid w:val="0F553012"/>
    <w:rsid w:val="0F560A0D"/>
    <w:rsid w:val="0F5A1E70"/>
    <w:rsid w:val="0F61F23F"/>
    <w:rsid w:val="0F64648B"/>
    <w:rsid w:val="0F675482"/>
    <w:rsid w:val="0F678AAD"/>
    <w:rsid w:val="0F6F97D4"/>
    <w:rsid w:val="0F73C952"/>
    <w:rsid w:val="0F754CA3"/>
    <w:rsid w:val="0F7D08B4"/>
    <w:rsid w:val="0F836B8D"/>
    <w:rsid w:val="0F85F343"/>
    <w:rsid w:val="0F86952F"/>
    <w:rsid w:val="0F8BB5E9"/>
    <w:rsid w:val="0F90E8AA"/>
    <w:rsid w:val="0FA16BE8"/>
    <w:rsid w:val="0FA6CA89"/>
    <w:rsid w:val="0FB61E2B"/>
    <w:rsid w:val="0FB9E80D"/>
    <w:rsid w:val="0FBB5CC7"/>
    <w:rsid w:val="0FBBEFEF"/>
    <w:rsid w:val="0FD15C74"/>
    <w:rsid w:val="0FD6D18E"/>
    <w:rsid w:val="0FE499F6"/>
    <w:rsid w:val="0FE9853F"/>
    <w:rsid w:val="0FEA0AC2"/>
    <w:rsid w:val="0FF1B6F3"/>
    <w:rsid w:val="0FF50F3E"/>
    <w:rsid w:val="0FFA077D"/>
    <w:rsid w:val="10022D57"/>
    <w:rsid w:val="100407E9"/>
    <w:rsid w:val="100A31EA"/>
    <w:rsid w:val="100C2A76"/>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988E4"/>
    <w:rsid w:val="104BA329"/>
    <w:rsid w:val="104E591B"/>
    <w:rsid w:val="104E8277"/>
    <w:rsid w:val="104FD9CD"/>
    <w:rsid w:val="1056BE63"/>
    <w:rsid w:val="10570090"/>
    <w:rsid w:val="105E6BEF"/>
    <w:rsid w:val="106101DD"/>
    <w:rsid w:val="106A9B16"/>
    <w:rsid w:val="106E974E"/>
    <w:rsid w:val="107A756F"/>
    <w:rsid w:val="107C8B6D"/>
    <w:rsid w:val="107D8870"/>
    <w:rsid w:val="10843ECB"/>
    <w:rsid w:val="108689E4"/>
    <w:rsid w:val="1087D50D"/>
    <w:rsid w:val="1088D76F"/>
    <w:rsid w:val="1089C05E"/>
    <w:rsid w:val="10920200"/>
    <w:rsid w:val="1096C67D"/>
    <w:rsid w:val="10A20BD7"/>
    <w:rsid w:val="10AA819F"/>
    <w:rsid w:val="10AC3662"/>
    <w:rsid w:val="10ADB4BB"/>
    <w:rsid w:val="10B2A0CD"/>
    <w:rsid w:val="10B4F32E"/>
    <w:rsid w:val="10BE567A"/>
    <w:rsid w:val="10BEB3EF"/>
    <w:rsid w:val="10BFECA4"/>
    <w:rsid w:val="10CDEC3D"/>
    <w:rsid w:val="10D25409"/>
    <w:rsid w:val="10E06048"/>
    <w:rsid w:val="10E109C4"/>
    <w:rsid w:val="10E124C2"/>
    <w:rsid w:val="10EC9A32"/>
    <w:rsid w:val="10F2C1CE"/>
    <w:rsid w:val="10F62B9D"/>
    <w:rsid w:val="10F8E12B"/>
    <w:rsid w:val="10FE4B11"/>
    <w:rsid w:val="1103A026"/>
    <w:rsid w:val="1107185B"/>
    <w:rsid w:val="11106241"/>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A0158"/>
    <w:rsid w:val="114D5F2D"/>
    <w:rsid w:val="114ED8AF"/>
    <w:rsid w:val="115011DA"/>
    <w:rsid w:val="1150C3E3"/>
    <w:rsid w:val="11536CEB"/>
    <w:rsid w:val="115A17F1"/>
    <w:rsid w:val="115AC17A"/>
    <w:rsid w:val="115D59EA"/>
    <w:rsid w:val="1167A1E1"/>
    <w:rsid w:val="1168B896"/>
    <w:rsid w:val="116A9059"/>
    <w:rsid w:val="1178F2FC"/>
    <w:rsid w:val="119542CE"/>
    <w:rsid w:val="1195AAC3"/>
    <w:rsid w:val="119AA8FC"/>
    <w:rsid w:val="11A37585"/>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9D61D"/>
    <w:rsid w:val="125A271F"/>
    <w:rsid w:val="12650451"/>
    <w:rsid w:val="1265D2E8"/>
    <w:rsid w:val="1267DCC5"/>
    <w:rsid w:val="1268835E"/>
    <w:rsid w:val="126DA43A"/>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94132"/>
    <w:rsid w:val="12FA1BFD"/>
    <w:rsid w:val="130830EB"/>
    <w:rsid w:val="130FFBFD"/>
    <w:rsid w:val="13100345"/>
    <w:rsid w:val="1317B5A2"/>
    <w:rsid w:val="1319DDEC"/>
    <w:rsid w:val="131C0DEF"/>
    <w:rsid w:val="131E3919"/>
    <w:rsid w:val="1326B9A6"/>
    <w:rsid w:val="132F15A0"/>
    <w:rsid w:val="1338880C"/>
    <w:rsid w:val="1338D501"/>
    <w:rsid w:val="1339498B"/>
    <w:rsid w:val="13395466"/>
    <w:rsid w:val="133A0085"/>
    <w:rsid w:val="13427958"/>
    <w:rsid w:val="1342B667"/>
    <w:rsid w:val="134B53B3"/>
    <w:rsid w:val="135096CF"/>
    <w:rsid w:val="13562476"/>
    <w:rsid w:val="135F176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8F0FE"/>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147717"/>
    <w:rsid w:val="14158CE7"/>
    <w:rsid w:val="14281765"/>
    <w:rsid w:val="142D95FD"/>
    <w:rsid w:val="143478A4"/>
    <w:rsid w:val="1434C1D7"/>
    <w:rsid w:val="14386BCF"/>
    <w:rsid w:val="14421298"/>
    <w:rsid w:val="14452543"/>
    <w:rsid w:val="144544DB"/>
    <w:rsid w:val="144BD81E"/>
    <w:rsid w:val="144DE972"/>
    <w:rsid w:val="1451088B"/>
    <w:rsid w:val="14552101"/>
    <w:rsid w:val="1457702C"/>
    <w:rsid w:val="1457C3B7"/>
    <w:rsid w:val="1458B216"/>
    <w:rsid w:val="145C5696"/>
    <w:rsid w:val="146AAE42"/>
    <w:rsid w:val="14731140"/>
    <w:rsid w:val="14731F0A"/>
    <w:rsid w:val="148372C5"/>
    <w:rsid w:val="14855775"/>
    <w:rsid w:val="1488CC99"/>
    <w:rsid w:val="148D2A77"/>
    <w:rsid w:val="148FB320"/>
    <w:rsid w:val="14930BDE"/>
    <w:rsid w:val="1499569D"/>
    <w:rsid w:val="149D65E2"/>
    <w:rsid w:val="149EE5B1"/>
    <w:rsid w:val="14A10459"/>
    <w:rsid w:val="14A38328"/>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ACA9"/>
    <w:rsid w:val="1505CE86"/>
    <w:rsid w:val="15088EB2"/>
    <w:rsid w:val="150BBAF1"/>
    <w:rsid w:val="150F5727"/>
    <w:rsid w:val="15120175"/>
    <w:rsid w:val="151B4698"/>
    <w:rsid w:val="151DE4D7"/>
    <w:rsid w:val="152AC44D"/>
    <w:rsid w:val="1532222B"/>
    <w:rsid w:val="15353484"/>
    <w:rsid w:val="154AD1BC"/>
    <w:rsid w:val="1552CBC4"/>
    <w:rsid w:val="1552F981"/>
    <w:rsid w:val="155EA8CE"/>
    <w:rsid w:val="155ECA85"/>
    <w:rsid w:val="1563AF6A"/>
    <w:rsid w:val="15856F35"/>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6042EA9"/>
    <w:rsid w:val="16075969"/>
    <w:rsid w:val="160C4D76"/>
    <w:rsid w:val="160FE478"/>
    <w:rsid w:val="1612FFD8"/>
    <w:rsid w:val="1613ECED"/>
    <w:rsid w:val="161E373D"/>
    <w:rsid w:val="161EB5D4"/>
    <w:rsid w:val="161FC520"/>
    <w:rsid w:val="162AC423"/>
    <w:rsid w:val="163AA3E3"/>
    <w:rsid w:val="163FDFEC"/>
    <w:rsid w:val="16414349"/>
    <w:rsid w:val="1648F2B5"/>
    <w:rsid w:val="164D210C"/>
    <w:rsid w:val="16531206"/>
    <w:rsid w:val="1658521D"/>
    <w:rsid w:val="16624D9F"/>
    <w:rsid w:val="1664C68D"/>
    <w:rsid w:val="1665F968"/>
    <w:rsid w:val="16683788"/>
    <w:rsid w:val="167B4735"/>
    <w:rsid w:val="168533C6"/>
    <w:rsid w:val="16865F9F"/>
    <w:rsid w:val="168743E2"/>
    <w:rsid w:val="1695550D"/>
    <w:rsid w:val="16981753"/>
    <w:rsid w:val="169C91B7"/>
    <w:rsid w:val="16A3B383"/>
    <w:rsid w:val="16A5FA14"/>
    <w:rsid w:val="16B096A0"/>
    <w:rsid w:val="16B2B54F"/>
    <w:rsid w:val="16BBC081"/>
    <w:rsid w:val="16BD90A3"/>
    <w:rsid w:val="16C064F6"/>
    <w:rsid w:val="16C0E000"/>
    <w:rsid w:val="16C63B8E"/>
    <w:rsid w:val="16CAE309"/>
    <w:rsid w:val="16CAEA3A"/>
    <w:rsid w:val="16D231E3"/>
    <w:rsid w:val="16D248B7"/>
    <w:rsid w:val="16D72B45"/>
    <w:rsid w:val="16DD3E54"/>
    <w:rsid w:val="16DD6BBE"/>
    <w:rsid w:val="16E288D5"/>
    <w:rsid w:val="16E419B5"/>
    <w:rsid w:val="16E6EF8E"/>
    <w:rsid w:val="16EAED20"/>
    <w:rsid w:val="16EE153F"/>
    <w:rsid w:val="16F40DEC"/>
    <w:rsid w:val="16F5127D"/>
    <w:rsid w:val="16F6CD97"/>
    <w:rsid w:val="16FC471D"/>
    <w:rsid w:val="16FE742E"/>
    <w:rsid w:val="1700A3BE"/>
    <w:rsid w:val="17037977"/>
    <w:rsid w:val="17038ABF"/>
    <w:rsid w:val="17041C8B"/>
    <w:rsid w:val="1710568D"/>
    <w:rsid w:val="17117662"/>
    <w:rsid w:val="1713750A"/>
    <w:rsid w:val="171751A8"/>
    <w:rsid w:val="171A83E1"/>
    <w:rsid w:val="17265BED"/>
    <w:rsid w:val="172B656E"/>
    <w:rsid w:val="172CBD7F"/>
    <w:rsid w:val="172E608E"/>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A705"/>
    <w:rsid w:val="17AAE1DA"/>
    <w:rsid w:val="17B04BF2"/>
    <w:rsid w:val="17B94749"/>
    <w:rsid w:val="17C1017B"/>
    <w:rsid w:val="17C12BA4"/>
    <w:rsid w:val="17C4A2BE"/>
    <w:rsid w:val="17C7A81E"/>
    <w:rsid w:val="17C7F6C0"/>
    <w:rsid w:val="17C9D55D"/>
    <w:rsid w:val="17CA4727"/>
    <w:rsid w:val="17D3FF03"/>
    <w:rsid w:val="17D6DF23"/>
    <w:rsid w:val="17DA76C5"/>
    <w:rsid w:val="17DCE022"/>
    <w:rsid w:val="17DD9E5E"/>
    <w:rsid w:val="17DE68AE"/>
    <w:rsid w:val="17E12113"/>
    <w:rsid w:val="17E40432"/>
    <w:rsid w:val="17E6CABA"/>
    <w:rsid w:val="17F776D1"/>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77034"/>
    <w:rsid w:val="1964B5C6"/>
    <w:rsid w:val="19665041"/>
    <w:rsid w:val="19670880"/>
    <w:rsid w:val="196E89B4"/>
    <w:rsid w:val="196EBBC6"/>
    <w:rsid w:val="19734D33"/>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92000"/>
    <w:rsid w:val="19D3C09C"/>
    <w:rsid w:val="19D5933D"/>
    <w:rsid w:val="19E5C36A"/>
    <w:rsid w:val="19E85C4F"/>
    <w:rsid w:val="19F97D8A"/>
    <w:rsid w:val="1A007732"/>
    <w:rsid w:val="1A050944"/>
    <w:rsid w:val="1A06A2BB"/>
    <w:rsid w:val="1A0F83F9"/>
    <w:rsid w:val="1A144E6C"/>
    <w:rsid w:val="1A160DA2"/>
    <w:rsid w:val="1A16C135"/>
    <w:rsid w:val="1A1EA37C"/>
    <w:rsid w:val="1A22A415"/>
    <w:rsid w:val="1A2E921D"/>
    <w:rsid w:val="1A31D4E0"/>
    <w:rsid w:val="1A32AA10"/>
    <w:rsid w:val="1A35792B"/>
    <w:rsid w:val="1A4257CE"/>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7C979"/>
    <w:rsid w:val="1ABD2FB3"/>
    <w:rsid w:val="1ABD76DC"/>
    <w:rsid w:val="1AC17F7B"/>
    <w:rsid w:val="1AC6198C"/>
    <w:rsid w:val="1AC78082"/>
    <w:rsid w:val="1ACF142D"/>
    <w:rsid w:val="1ADF8612"/>
    <w:rsid w:val="1AE4F0E5"/>
    <w:rsid w:val="1AE794AC"/>
    <w:rsid w:val="1AF04482"/>
    <w:rsid w:val="1AF04582"/>
    <w:rsid w:val="1AF0BC28"/>
    <w:rsid w:val="1AF601B8"/>
    <w:rsid w:val="1AFA63E7"/>
    <w:rsid w:val="1AFCB095"/>
    <w:rsid w:val="1B05D7FD"/>
    <w:rsid w:val="1B062CC2"/>
    <w:rsid w:val="1B06EB76"/>
    <w:rsid w:val="1B096FB1"/>
    <w:rsid w:val="1B0BE222"/>
    <w:rsid w:val="1B132676"/>
    <w:rsid w:val="1B17AE01"/>
    <w:rsid w:val="1B1B6DCD"/>
    <w:rsid w:val="1B27ADBB"/>
    <w:rsid w:val="1B2B8EC6"/>
    <w:rsid w:val="1B30890C"/>
    <w:rsid w:val="1B332021"/>
    <w:rsid w:val="1B340551"/>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811EC4"/>
    <w:rsid w:val="1B82C6DD"/>
    <w:rsid w:val="1B8333B5"/>
    <w:rsid w:val="1B8481CC"/>
    <w:rsid w:val="1B906DBE"/>
    <w:rsid w:val="1B95128E"/>
    <w:rsid w:val="1B986CDD"/>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D1335"/>
    <w:rsid w:val="1C1A7BFD"/>
    <w:rsid w:val="1C1CC791"/>
    <w:rsid w:val="1C227F0A"/>
    <w:rsid w:val="1C2A2B6F"/>
    <w:rsid w:val="1C30C38A"/>
    <w:rsid w:val="1C3C8FF2"/>
    <w:rsid w:val="1C3EAFEE"/>
    <w:rsid w:val="1C42162B"/>
    <w:rsid w:val="1C44B418"/>
    <w:rsid w:val="1C47E50D"/>
    <w:rsid w:val="1C567967"/>
    <w:rsid w:val="1C568617"/>
    <w:rsid w:val="1C57604B"/>
    <w:rsid w:val="1C5A4BA3"/>
    <w:rsid w:val="1C5DEAFA"/>
    <w:rsid w:val="1C60FF44"/>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9E9C1"/>
    <w:rsid w:val="1CC94B12"/>
    <w:rsid w:val="1CCEA03F"/>
    <w:rsid w:val="1CD0BB1D"/>
    <w:rsid w:val="1CD7C904"/>
    <w:rsid w:val="1CD81D75"/>
    <w:rsid w:val="1CD95D03"/>
    <w:rsid w:val="1CE4EF6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79E5A"/>
    <w:rsid w:val="1D6B0686"/>
    <w:rsid w:val="1D6BB30B"/>
    <w:rsid w:val="1D730153"/>
    <w:rsid w:val="1D75DC03"/>
    <w:rsid w:val="1D7646AE"/>
    <w:rsid w:val="1D81FC49"/>
    <w:rsid w:val="1D82F286"/>
    <w:rsid w:val="1D85FB62"/>
    <w:rsid w:val="1D8CCFCB"/>
    <w:rsid w:val="1D8E329B"/>
    <w:rsid w:val="1D98C0D2"/>
    <w:rsid w:val="1DA78529"/>
    <w:rsid w:val="1DB0EE42"/>
    <w:rsid w:val="1DC28D1E"/>
    <w:rsid w:val="1DC6CC8C"/>
    <w:rsid w:val="1DCBCE00"/>
    <w:rsid w:val="1DD76614"/>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63E92"/>
    <w:rsid w:val="1E3DEEFE"/>
    <w:rsid w:val="1E465288"/>
    <w:rsid w:val="1E4A2452"/>
    <w:rsid w:val="1E4CC267"/>
    <w:rsid w:val="1E51D185"/>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D1EE4D"/>
    <w:rsid w:val="1ED97037"/>
    <w:rsid w:val="1EED6E4E"/>
    <w:rsid w:val="1EF1633E"/>
    <w:rsid w:val="1EF76392"/>
    <w:rsid w:val="1F08E323"/>
    <w:rsid w:val="1F099A7D"/>
    <w:rsid w:val="1F0C0DE8"/>
    <w:rsid w:val="1F0FF420"/>
    <w:rsid w:val="1F13C7D2"/>
    <w:rsid w:val="1F1F7DA8"/>
    <w:rsid w:val="1F24D765"/>
    <w:rsid w:val="1F2D435D"/>
    <w:rsid w:val="1F2F4D8A"/>
    <w:rsid w:val="1F2F5451"/>
    <w:rsid w:val="1F30679B"/>
    <w:rsid w:val="1F3E2F65"/>
    <w:rsid w:val="1F423A25"/>
    <w:rsid w:val="1F43329D"/>
    <w:rsid w:val="1F4559A8"/>
    <w:rsid w:val="1F4A32F0"/>
    <w:rsid w:val="1F536603"/>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C1649B"/>
    <w:rsid w:val="1FC2E3BB"/>
    <w:rsid w:val="1FC41225"/>
    <w:rsid w:val="1FDEC4C1"/>
    <w:rsid w:val="1FE1DC81"/>
    <w:rsid w:val="1FF7F857"/>
    <w:rsid w:val="1FF94770"/>
    <w:rsid w:val="1FFD12E8"/>
    <w:rsid w:val="1FFF5237"/>
    <w:rsid w:val="2003DEB1"/>
    <w:rsid w:val="2025B541"/>
    <w:rsid w:val="2027B536"/>
    <w:rsid w:val="20297C35"/>
    <w:rsid w:val="202D3A99"/>
    <w:rsid w:val="204358A3"/>
    <w:rsid w:val="2050BCE2"/>
    <w:rsid w:val="205118FA"/>
    <w:rsid w:val="2052B815"/>
    <w:rsid w:val="20563FE3"/>
    <w:rsid w:val="205A8282"/>
    <w:rsid w:val="205E620B"/>
    <w:rsid w:val="20611B0E"/>
    <w:rsid w:val="20619A2C"/>
    <w:rsid w:val="2069A00B"/>
    <w:rsid w:val="2073E171"/>
    <w:rsid w:val="20748FD7"/>
    <w:rsid w:val="2077650C"/>
    <w:rsid w:val="207A1C3E"/>
    <w:rsid w:val="207AA1DC"/>
    <w:rsid w:val="207B3760"/>
    <w:rsid w:val="207D5226"/>
    <w:rsid w:val="2080D16F"/>
    <w:rsid w:val="2081E9AA"/>
    <w:rsid w:val="20858EFF"/>
    <w:rsid w:val="2085A284"/>
    <w:rsid w:val="2087E38F"/>
    <w:rsid w:val="208DD1AB"/>
    <w:rsid w:val="209A9CB0"/>
    <w:rsid w:val="209FC642"/>
    <w:rsid w:val="20A29C98"/>
    <w:rsid w:val="20A87240"/>
    <w:rsid w:val="20B7343A"/>
    <w:rsid w:val="20B99FD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C98DB"/>
    <w:rsid w:val="213F9473"/>
    <w:rsid w:val="2141D4CE"/>
    <w:rsid w:val="2142122F"/>
    <w:rsid w:val="21452466"/>
    <w:rsid w:val="21454F79"/>
    <w:rsid w:val="21477050"/>
    <w:rsid w:val="21493850"/>
    <w:rsid w:val="214A8133"/>
    <w:rsid w:val="214D5CDA"/>
    <w:rsid w:val="214FB146"/>
    <w:rsid w:val="21529C82"/>
    <w:rsid w:val="2154B11A"/>
    <w:rsid w:val="2154D1A4"/>
    <w:rsid w:val="215D810D"/>
    <w:rsid w:val="215E4640"/>
    <w:rsid w:val="2160FDCE"/>
    <w:rsid w:val="216C5C83"/>
    <w:rsid w:val="216F1B70"/>
    <w:rsid w:val="2173FEA0"/>
    <w:rsid w:val="21791EFD"/>
    <w:rsid w:val="217E6AA2"/>
    <w:rsid w:val="21859D0A"/>
    <w:rsid w:val="2188D42F"/>
    <w:rsid w:val="218A5321"/>
    <w:rsid w:val="21906668"/>
    <w:rsid w:val="2199E042"/>
    <w:rsid w:val="219B334D"/>
    <w:rsid w:val="219F1B32"/>
    <w:rsid w:val="21A18D4C"/>
    <w:rsid w:val="21A2B1AC"/>
    <w:rsid w:val="21A4AD6E"/>
    <w:rsid w:val="21A974EB"/>
    <w:rsid w:val="21AB3C06"/>
    <w:rsid w:val="21BDC9FC"/>
    <w:rsid w:val="21CB66A4"/>
    <w:rsid w:val="21D25824"/>
    <w:rsid w:val="21E9F2E2"/>
    <w:rsid w:val="21EA9FC1"/>
    <w:rsid w:val="21EAAD2F"/>
    <w:rsid w:val="21EAEF5E"/>
    <w:rsid w:val="21EBDA59"/>
    <w:rsid w:val="21EDFBA7"/>
    <w:rsid w:val="21EF0033"/>
    <w:rsid w:val="21F614D8"/>
    <w:rsid w:val="21F65474"/>
    <w:rsid w:val="21F79A6B"/>
    <w:rsid w:val="21FB03FC"/>
    <w:rsid w:val="21FBF9DF"/>
    <w:rsid w:val="21FF8EE2"/>
    <w:rsid w:val="2203AAD8"/>
    <w:rsid w:val="2216CA80"/>
    <w:rsid w:val="22173B96"/>
    <w:rsid w:val="221A2E21"/>
    <w:rsid w:val="221B28FE"/>
    <w:rsid w:val="2221D3A1"/>
    <w:rsid w:val="2227A7F8"/>
    <w:rsid w:val="2228581F"/>
    <w:rsid w:val="222EE430"/>
    <w:rsid w:val="2231F575"/>
    <w:rsid w:val="22329D18"/>
    <w:rsid w:val="223AAB63"/>
    <w:rsid w:val="2240507A"/>
    <w:rsid w:val="224AD732"/>
    <w:rsid w:val="224DC612"/>
    <w:rsid w:val="224F5208"/>
    <w:rsid w:val="225108FF"/>
    <w:rsid w:val="225120C9"/>
    <w:rsid w:val="225838DA"/>
    <w:rsid w:val="225BC94D"/>
    <w:rsid w:val="2261C3B7"/>
    <w:rsid w:val="2266FF79"/>
    <w:rsid w:val="226C977A"/>
    <w:rsid w:val="227166F4"/>
    <w:rsid w:val="227312F7"/>
    <w:rsid w:val="227475AE"/>
    <w:rsid w:val="2274C4E1"/>
    <w:rsid w:val="227C6C8F"/>
    <w:rsid w:val="227D2DFF"/>
    <w:rsid w:val="228173A2"/>
    <w:rsid w:val="2292B799"/>
    <w:rsid w:val="2293A22F"/>
    <w:rsid w:val="22988F07"/>
    <w:rsid w:val="22AD1E44"/>
    <w:rsid w:val="22B4DA09"/>
    <w:rsid w:val="22B65CB2"/>
    <w:rsid w:val="22BAA8B7"/>
    <w:rsid w:val="22BEC17D"/>
    <w:rsid w:val="22C5A4A3"/>
    <w:rsid w:val="22C5A6C0"/>
    <w:rsid w:val="22C7B4C6"/>
    <w:rsid w:val="22C86F4D"/>
    <w:rsid w:val="22E09274"/>
    <w:rsid w:val="22E4FC9D"/>
    <w:rsid w:val="22E8E91C"/>
    <w:rsid w:val="22E9BAB5"/>
    <w:rsid w:val="22F4A058"/>
    <w:rsid w:val="22F79D32"/>
    <w:rsid w:val="22F7DEEB"/>
    <w:rsid w:val="22F84A17"/>
    <w:rsid w:val="230143EB"/>
    <w:rsid w:val="2304FD57"/>
    <w:rsid w:val="230F44AC"/>
    <w:rsid w:val="2313E3E5"/>
    <w:rsid w:val="2317821A"/>
    <w:rsid w:val="2317A218"/>
    <w:rsid w:val="2319FFEE"/>
    <w:rsid w:val="23207D2F"/>
    <w:rsid w:val="23266812"/>
    <w:rsid w:val="232D951F"/>
    <w:rsid w:val="232DCDF9"/>
    <w:rsid w:val="2335C712"/>
    <w:rsid w:val="2337930E"/>
    <w:rsid w:val="23430FEC"/>
    <w:rsid w:val="23447BA4"/>
    <w:rsid w:val="23490419"/>
    <w:rsid w:val="234A9FBA"/>
    <w:rsid w:val="234C078B"/>
    <w:rsid w:val="234F87E7"/>
    <w:rsid w:val="235DDB2C"/>
    <w:rsid w:val="2364B42C"/>
    <w:rsid w:val="2365B984"/>
    <w:rsid w:val="236C3F94"/>
    <w:rsid w:val="236C8472"/>
    <w:rsid w:val="236FF10F"/>
    <w:rsid w:val="23704ADE"/>
    <w:rsid w:val="23713D65"/>
    <w:rsid w:val="237943CA"/>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C8D03"/>
    <w:rsid w:val="23DD06A5"/>
    <w:rsid w:val="23F3D8B1"/>
    <w:rsid w:val="23F4A1EA"/>
    <w:rsid w:val="23F6D36A"/>
    <w:rsid w:val="2400103B"/>
    <w:rsid w:val="240A9F27"/>
    <w:rsid w:val="241F7E40"/>
    <w:rsid w:val="242006B8"/>
    <w:rsid w:val="242649C0"/>
    <w:rsid w:val="24282DE9"/>
    <w:rsid w:val="242BA0AB"/>
    <w:rsid w:val="24305638"/>
    <w:rsid w:val="2434B11B"/>
    <w:rsid w:val="243ABD43"/>
    <w:rsid w:val="243CCDB1"/>
    <w:rsid w:val="24405D7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99B41"/>
    <w:rsid w:val="2521ECA2"/>
    <w:rsid w:val="253049DF"/>
    <w:rsid w:val="25323CC9"/>
    <w:rsid w:val="2536F3A1"/>
    <w:rsid w:val="253ADF69"/>
    <w:rsid w:val="253FB49F"/>
    <w:rsid w:val="2541D570"/>
    <w:rsid w:val="25426F8B"/>
    <w:rsid w:val="2543D29D"/>
    <w:rsid w:val="254B3CC0"/>
    <w:rsid w:val="254DD845"/>
    <w:rsid w:val="254EB914"/>
    <w:rsid w:val="254EDF37"/>
    <w:rsid w:val="255663EC"/>
    <w:rsid w:val="255A7ADF"/>
    <w:rsid w:val="25639F04"/>
    <w:rsid w:val="256F698D"/>
    <w:rsid w:val="25709DBE"/>
    <w:rsid w:val="257803AF"/>
    <w:rsid w:val="257B3731"/>
    <w:rsid w:val="25808169"/>
    <w:rsid w:val="25827388"/>
    <w:rsid w:val="25836EB2"/>
    <w:rsid w:val="25886294"/>
    <w:rsid w:val="258BE4BA"/>
    <w:rsid w:val="259E5F36"/>
    <w:rsid w:val="259F6BEA"/>
    <w:rsid w:val="259F9B98"/>
    <w:rsid w:val="25A1D83B"/>
    <w:rsid w:val="25A28183"/>
    <w:rsid w:val="25AC5604"/>
    <w:rsid w:val="25AD3E4C"/>
    <w:rsid w:val="25AD88F4"/>
    <w:rsid w:val="25B0949A"/>
    <w:rsid w:val="25B9E28E"/>
    <w:rsid w:val="25BC5C08"/>
    <w:rsid w:val="25C9FEF3"/>
    <w:rsid w:val="25D73AC5"/>
    <w:rsid w:val="25D78700"/>
    <w:rsid w:val="25DACD1D"/>
    <w:rsid w:val="25E46FAA"/>
    <w:rsid w:val="25E7CB4F"/>
    <w:rsid w:val="25EAA1AB"/>
    <w:rsid w:val="25F6C634"/>
    <w:rsid w:val="25F96250"/>
    <w:rsid w:val="25F97BA6"/>
    <w:rsid w:val="25FA4652"/>
    <w:rsid w:val="25FD70C5"/>
    <w:rsid w:val="25FF0848"/>
    <w:rsid w:val="26117741"/>
    <w:rsid w:val="261E6FA3"/>
    <w:rsid w:val="26266253"/>
    <w:rsid w:val="262BB768"/>
    <w:rsid w:val="262CAA6B"/>
    <w:rsid w:val="263E05BE"/>
    <w:rsid w:val="263F5431"/>
    <w:rsid w:val="26534615"/>
    <w:rsid w:val="265389F9"/>
    <w:rsid w:val="26552C11"/>
    <w:rsid w:val="265BEF56"/>
    <w:rsid w:val="265CB8A4"/>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37947"/>
    <w:rsid w:val="26A892D9"/>
    <w:rsid w:val="26AA60F1"/>
    <w:rsid w:val="26AB96CC"/>
    <w:rsid w:val="26ACA65B"/>
    <w:rsid w:val="26AD0EFD"/>
    <w:rsid w:val="26B3C988"/>
    <w:rsid w:val="26B6A918"/>
    <w:rsid w:val="26B942AD"/>
    <w:rsid w:val="26C45D59"/>
    <w:rsid w:val="26C5E836"/>
    <w:rsid w:val="26C6F346"/>
    <w:rsid w:val="26C72667"/>
    <w:rsid w:val="26C85344"/>
    <w:rsid w:val="26CA1829"/>
    <w:rsid w:val="26D17293"/>
    <w:rsid w:val="26E25162"/>
    <w:rsid w:val="26E4425F"/>
    <w:rsid w:val="26E54B95"/>
    <w:rsid w:val="26EEB756"/>
    <w:rsid w:val="26FA8F73"/>
    <w:rsid w:val="26FF0897"/>
    <w:rsid w:val="2704ABB5"/>
    <w:rsid w:val="2704E878"/>
    <w:rsid w:val="270837DF"/>
    <w:rsid w:val="270CF4A2"/>
    <w:rsid w:val="271166EB"/>
    <w:rsid w:val="27128863"/>
    <w:rsid w:val="2719E7D1"/>
    <w:rsid w:val="271A1F21"/>
    <w:rsid w:val="272BF6B9"/>
    <w:rsid w:val="2734E2BD"/>
    <w:rsid w:val="2739EC44"/>
    <w:rsid w:val="274A5F7A"/>
    <w:rsid w:val="274B7928"/>
    <w:rsid w:val="274C4371"/>
    <w:rsid w:val="2751D63F"/>
    <w:rsid w:val="2754FAE5"/>
    <w:rsid w:val="27572A0F"/>
    <w:rsid w:val="275C526D"/>
    <w:rsid w:val="275D961B"/>
    <w:rsid w:val="276051C1"/>
    <w:rsid w:val="276258E9"/>
    <w:rsid w:val="2765179E"/>
    <w:rsid w:val="27678209"/>
    <w:rsid w:val="2768A653"/>
    <w:rsid w:val="277F009D"/>
    <w:rsid w:val="27827DC8"/>
    <w:rsid w:val="27848243"/>
    <w:rsid w:val="2785FD0F"/>
    <w:rsid w:val="2786FDA4"/>
    <w:rsid w:val="278CE5DA"/>
    <w:rsid w:val="278D8448"/>
    <w:rsid w:val="278DDF41"/>
    <w:rsid w:val="278F942B"/>
    <w:rsid w:val="2793BD1B"/>
    <w:rsid w:val="2796D2C1"/>
    <w:rsid w:val="279789B5"/>
    <w:rsid w:val="279D6234"/>
    <w:rsid w:val="27A6EF27"/>
    <w:rsid w:val="27AD9C52"/>
    <w:rsid w:val="27BA1B51"/>
    <w:rsid w:val="27C04EDB"/>
    <w:rsid w:val="27C29409"/>
    <w:rsid w:val="27C46EA6"/>
    <w:rsid w:val="27C8CE9A"/>
    <w:rsid w:val="27CB3056"/>
    <w:rsid w:val="27D8DD0F"/>
    <w:rsid w:val="27DA0186"/>
    <w:rsid w:val="27E2965C"/>
    <w:rsid w:val="27E4DD46"/>
    <w:rsid w:val="27E79DEF"/>
    <w:rsid w:val="27E8D65E"/>
    <w:rsid w:val="27EA5C24"/>
    <w:rsid w:val="27ECDC98"/>
    <w:rsid w:val="27EE3E51"/>
    <w:rsid w:val="27FC6845"/>
    <w:rsid w:val="2803D9FC"/>
    <w:rsid w:val="28091777"/>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AF077"/>
    <w:rsid w:val="283B020F"/>
    <w:rsid w:val="283DF98F"/>
    <w:rsid w:val="28446996"/>
    <w:rsid w:val="284509CF"/>
    <w:rsid w:val="28451418"/>
    <w:rsid w:val="2846395A"/>
    <w:rsid w:val="284FBBCC"/>
    <w:rsid w:val="284FDDA5"/>
    <w:rsid w:val="285012A2"/>
    <w:rsid w:val="28523068"/>
    <w:rsid w:val="2861E914"/>
    <w:rsid w:val="28694121"/>
    <w:rsid w:val="287CA831"/>
    <w:rsid w:val="2881A5DE"/>
    <w:rsid w:val="28845BE5"/>
    <w:rsid w:val="2884AC37"/>
    <w:rsid w:val="288B4D0B"/>
    <w:rsid w:val="288E81D9"/>
    <w:rsid w:val="288FF757"/>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70553"/>
    <w:rsid w:val="28D74284"/>
    <w:rsid w:val="28DA0177"/>
    <w:rsid w:val="28DB913D"/>
    <w:rsid w:val="28ECF1F7"/>
    <w:rsid w:val="28EF0F88"/>
    <w:rsid w:val="28F62D01"/>
    <w:rsid w:val="28FA86EA"/>
    <w:rsid w:val="28FE450C"/>
    <w:rsid w:val="2902C778"/>
    <w:rsid w:val="29033D1E"/>
    <w:rsid w:val="29049F6A"/>
    <w:rsid w:val="290DB460"/>
    <w:rsid w:val="290DE8F8"/>
    <w:rsid w:val="290E63E2"/>
    <w:rsid w:val="2925C8A0"/>
    <w:rsid w:val="2926DD5A"/>
    <w:rsid w:val="292DA962"/>
    <w:rsid w:val="2930144D"/>
    <w:rsid w:val="2931429A"/>
    <w:rsid w:val="294CD16F"/>
    <w:rsid w:val="294F1746"/>
    <w:rsid w:val="29508C99"/>
    <w:rsid w:val="2952DC00"/>
    <w:rsid w:val="295D2C30"/>
    <w:rsid w:val="295FF2AC"/>
    <w:rsid w:val="296374F4"/>
    <w:rsid w:val="2965361A"/>
    <w:rsid w:val="29725EB2"/>
    <w:rsid w:val="297CB0AC"/>
    <w:rsid w:val="297D86DB"/>
    <w:rsid w:val="2982BCD6"/>
    <w:rsid w:val="298A1CD2"/>
    <w:rsid w:val="298B4FFE"/>
    <w:rsid w:val="29939059"/>
    <w:rsid w:val="29987EEC"/>
    <w:rsid w:val="299A446D"/>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807A2"/>
    <w:rsid w:val="2A3A79BE"/>
    <w:rsid w:val="2A3DF03A"/>
    <w:rsid w:val="2A3F24C3"/>
    <w:rsid w:val="2A41CE6A"/>
    <w:rsid w:val="2A423C07"/>
    <w:rsid w:val="2A507E38"/>
    <w:rsid w:val="2A580446"/>
    <w:rsid w:val="2A6AB2E3"/>
    <w:rsid w:val="2A70BA4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2FA9AD"/>
    <w:rsid w:val="2B3213F9"/>
    <w:rsid w:val="2B390420"/>
    <w:rsid w:val="2B3AD1ED"/>
    <w:rsid w:val="2B45318F"/>
    <w:rsid w:val="2B5378A3"/>
    <w:rsid w:val="2B55EAEF"/>
    <w:rsid w:val="2B56E64D"/>
    <w:rsid w:val="2B5BC695"/>
    <w:rsid w:val="2B611413"/>
    <w:rsid w:val="2B63C8C4"/>
    <w:rsid w:val="2B6981BA"/>
    <w:rsid w:val="2B6BB87D"/>
    <w:rsid w:val="2B7185F8"/>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E6FD72"/>
    <w:rsid w:val="2BEB3BE9"/>
    <w:rsid w:val="2BEE0DFC"/>
    <w:rsid w:val="2BFDB514"/>
    <w:rsid w:val="2BFE4583"/>
    <w:rsid w:val="2C092252"/>
    <w:rsid w:val="2C09D0F8"/>
    <w:rsid w:val="2C0EFE0A"/>
    <w:rsid w:val="2C13B70B"/>
    <w:rsid w:val="2C15556D"/>
    <w:rsid w:val="2C15A06F"/>
    <w:rsid w:val="2C175A7D"/>
    <w:rsid w:val="2C1AE404"/>
    <w:rsid w:val="2C20C5B9"/>
    <w:rsid w:val="2C277EDE"/>
    <w:rsid w:val="2C2A4982"/>
    <w:rsid w:val="2C2E45AF"/>
    <w:rsid w:val="2C327899"/>
    <w:rsid w:val="2C40B51A"/>
    <w:rsid w:val="2C41EB3A"/>
    <w:rsid w:val="2C445223"/>
    <w:rsid w:val="2C45EBC5"/>
    <w:rsid w:val="2C4EB30D"/>
    <w:rsid w:val="2C4F24CF"/>
    <w:rsid w:val="2C50A689"/>
    <w:rsid w:val="2C53D95C"/>
    <w:rsid w:val="2C5E0016"/>
    <w:rsid w:val="2C5FD172"/>
    <w:rsid w:val="2C6B2EEC"/>
    <w:rsid w:val="2C6C936B"/>
    <w:rsid w:val="2C74317C"/>
    <w:rsid w:val="2C778E6A"/>
    <w:rsid w:val="2C77A1C1"/>
    <w:rsid w:val="2C78AA41"/>
    <w:rsid w:val="2C82BEE7"/>
    <w:rsid w:val="2C8423EB"/>
    <w:rsid w:val="2C874FF8"/>
    <w:rsid w:val="2C8903B3"/>
    <w:rsid w:val="2C8A9D2B"/>
    <w:rsid w:val="2C8BB3ED"/>
    <w:rsid w:val="2C923B82"/>
    <w:rsid w:val="2C92680A"/>
    <w:rsid w:val="2C98253D"/>
    <w:rsid w:val="2CA7233C"/>
    <w:rsid w:val="2CA94A60"/>
    <w:rsid w:val="2CAB23BD"/>
    <w:rsid w:val="2CACD702"/>
    <w:rsid w:val="2CB755BF"/>
    <w:rsid w:val="2CC8F9D0"/>
    <w:rsid w:val="2CDE65D8"/>
    <w:rsid w:val="2CE5563F"/>
    <w:rsid w:val="2CF17BC5"/>
    <w:rsid w:val="2CF21D9C"/>
    <w:rsid w:val="2CFDD83A"/>
    <w:rsid w:val="2D001F0D"/>
    <w:rsid w:val="2D047FB5"/>
    <w:rsid w:val="2D052FB2"/>
    <w:rsid w:val="2D078C06"/>
    <w:rsid w:val="2D093E68"/>
    <w:rsid w:val="2D1488D2"/>
    <w:rsid w:val="2D15BB26"/>
    <w:rsid w:val="2D161F9E"/>
    <w:rsid w:val="2D182C66"/>
    <w:rsid w:val="2D1BF841"/>
    <w:rsid w:val="2D1E0BCC"/>
    <w:rsid w:val="2D22554F"/>
    <w:rsid w:val="2D24D9F1"/>
    <w:rsid w:val="2D29AD48"/>
    <w:rsid w:val="2D2AA011"/>
    <w:rsid w:val="2D2B1596"/>
    <w:rsid w:val="2D2CF009"/>
    <w:rsid w:val="2D38C846"/>
    <w:rsid w:val="2D3F6EED"/>
    <w:rsid w:val="2D4C7DFA"/>
    <w:rsid w:val="2D51A02A"/>
    <w:rsid w:val="2D51BE4D"/>
    <w:rsid w:val="2D583190"/>
    <w:rsid w:val="2D619408"/>
    <w:rsid w:val="2D63848B"/>
    <w:rsid w:val="2D7433ED"/>
    <w:rsid w:val="2D7647A9"/>
    <w:rsid w:val="2D7762D0"/>
    <w:rsid w:val="2D82CDC1"/>
    <w:rsid w:val="2D853B93"/>
    <w:rsid w:val="2D89DAE4"/>
    <w:rsid w:val="2D8A160B"/>
    <w:rsid w:val="2D8B8588"/>
    <w:rsid w:val="2D92C67D"/>
    <w:rsid w:val="2D93542F"/>
    <w:rsid w:val="2D9CAC93"/>
    <w:rsid w:val="2D9F5B57"/>
    <w:rsid w:val="2DA5AAC6"/>
    <w:rsid w:val="2DB1CC18"/>
    <w:rsid w:val="2DB5B584"/>
    <w:rsid w:val="2DBD5850"/>
    <w:rsid w:val="2DBD8901"/>
    <w:rsid w:val="2DC7A455"/>
    <w:rsid w:val="2DC89F14"/>
    <w:rsid w:val="2DCF8561"/>
    <w:rsid w:val="2DD387CB"/>
    <w:rsid w:val="2DDBB385"/>
    <w:rsid w:val="2DE7950D"/>
    <w:rsid w:val="2DEB3377"/>
    <w:rsid w:val="2DEFBE11"/>
    <w:rsid w:val="2DF60C66"/>
    <w:rsid w:val="2DF9FC83"/>
    <w:rsid w:val="2DFFFFD9"/>
    <w:rsid w:val="2E032145"/>
    <w:rsid w:val="2E04A08E"/>
    <w:rsid w:val="2E0729F8"/>
    <w:rsid w:val="2E081736"/>
    <w:rsid w:val="2E0AB361"/>
    <w:rsid w:val="2E0E2DEF"/>
    <w:rsid w:val="2E119C8A"/>
    <w:rsid w:val="2E12A2C8"/>
    <w:rsid w:val="2E24DCB6"/>
    <w:rsid w:val="2E315933"/>
    <w:rsid w:val="2E371A76"/>
    <w:rsid w:val="2E4B0F62"/>
    <w:rsid w:val="2E693AFC"/>
    <w:rsid w:val="2E6DBF76"/>
    <w:rsid w:val="2E7131D4"/>
    <w:rsid w:val="2E77810B"/>
    <w:rsid w:val="2E784A26"/>
    <w:rsid w:val="2E78C58F"/>
    <w:rsid w:val="2E7E01C1"/>
    <w:rsid w:val="2E83DC3A"/>
    <w:rsid w:val="2E86B33D"/>
    <w:rsid w:val="2E893621"/>
    <w:rsid w:val="2E8D8A6A"/>
    <w:rsid w:val="2E8EBFD9"/>
    <w:rsid w:val="2E96F875"/>
    <w:rsid w:val="2E9A7982"/>
    <w:rsid w:val="2E9BA804"/>
    <w:rsid w:val="2E9C2BA7"/>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75452"/>
    <w:rsid w:val="2EFEBCD4"/>
    <w:rsid w:val="2F021E18"/>
    <w:rsid w:val="2F047330"/>
    <w:rsid w:val="2F05BB6F"/>
    <w:rsid w:val="2F099399"/>
    <w:rsid w:val="2F138F27"/>
    <w:rsid w:val="2F188509"/>
    <w:rsid w:val="2F21E7BB"/>
    <w:rsid w:val="2F24367C"/>
    <w:rsid w:val="2F333872"/>
    <w:rsid w:val="2F38AAEA"/>
    <w:rsid w:val="2F3D2DE3"/>
    <w:rsid w:val="2F41AE10"/>
    <w:rsid w:val="2F421196"/>
    <w:rsid w:val="2F463C8B"/>
    <w:rsid w:val="2F649FCD"/>
    <w:rsid w:val="2F64B20E"/>
    <w:rsid w:val="2F6538A1"/>
    <w:rsid w:val="2F6DD7FC"/>
    <w:rsid w:val="2F70E2EE"/>
    <w:rsid w:val="2F79820C"/>
    <w:rsid w:val="2F81BA37"/>
    <w:rsid w:val="2F87FC72"/>
    <w:rsid w:val="2F8DA8CD"/>
    <w:rsid w:val="2F8F63C0"/>
    <w:rsid w:val="2F9D6153"/>
    <w:rsid w:val="2FA37C4D"/>
    <w:rsid w:val="2FA4CA26"/>
    <w:rsid w:val="2FA8C435"/>
    <w:rsid w:val="2FAC4CBB"/>
    <w:rsid w:val="2FB97215"/>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AF5EB"/>
    <w:rsid w:val="303E18D1"/>
    <w:rsid w:val="3040A678"/>
    <w:rsid w:val="3049B9D1"/>
    <w:rsid w:val="304A8535"/>
    <w:rsid w:val="3055DBAE"/>
    <w:rsid w:val="305602C0"/>
    <w:rsid w:val="30594357"/>
    <w:rsid w:val="30599C41"/>
    <w:rsid w:val="305FBF10"/>
    <w:rsid w:val="305FBFBF"/>
    <w:rsid w:val="3067D154"/>
    <w:rsid w:val="30690119"/>
    <w:rsid w:val="306E4DC2"/>
    <w:rsid w:val="3082FFE7"/>
    <w:rsid w:val="308ABE7E"/>
    <w:rsid w:val="30908D26"/>
    <w:rsid w:val="30926C71"/>
    <w:rsid w:val="309A6374"/>
    <w:rsid w:val="309EB17C"/>
    <w:rsid w:val="30A05CC7"/>
    <w:rsid w:val="30A9D4FE"/>
    <w:rsid w:val="30AB52EF"/>
    <w:rsid w:val="30B04F24"/>
    <w:rsid w:val="30BF7C30"/>
    <w:rsid w:val="30C0E6A9"/>
    <w:rsid w:val="30C1332B"/>
    <w:rsid w:val="30C308B6"/>
    <w:rsid w:val="30C6192F"/>
    <w:rsid w:val="30C72E54"/>
    <w:rsid w:val="30C9F039"/>
    <w:rsid w:val="30CF17CC"/>
    <w:rsid w:val="30D344B1"/>
    <w:rsid w:val="30D8DC7E"/>
    <w:rsid w:val="30DBC89C"/>
    <w:rsid w:val="30E7BDB0"/>
    <w:rsid w:val="30EB424A"/>
    <w:rsid w:val="30EBD17A"/>
    <w:rsid w:val="30F2A45A"/>
    <w:rsid w:val="30F6277B"/>
    <w:rsid w:val="30FAE014"/>
    <w:rsid w:val="30FF0280"/>
    <w:rsid w:val="31079221"/>
    <w:rsid w:val="3107BB70"/>
    <w:rsid w:val="310866AD"/>
    <w:rsid w:val="3110BE9C"/>
    <w:rsid w:val="311A820D"/>
    <w:rsid w:val="311AC1EE"/>
    <w:rsid w:val="311AD97D"/>
    <w:rsid w:val="311BDBE1"/>
    <w:rsid w:val="311F9F8C"/>
    <w:rsid w:val="311FF2C7"/>
    <w:rsid w:val="3131E8AC"/>
    <w:rsid w:val="314A6419"/>
    <w:rsid w:val="31546DA4"/>
    <w:rsid w:val="3167A45F"/>
    <w:rsid w:val="31685E94"/>
    <w:rsid w:val="316BF0F8"/>
    <w:rsid w:val="316D23FD"/>
    <w:rsid w:val="3177295A"/>
    <w:rsid w:val="317823FA"/>
    <w:rsid w:val="318723BE"/>
    <w:rsid w:val="3187B868"/>
    <w:rsid w:val="3191288B"/>
    <w:rsid w:val="31938AF1"/>
    <w:rsid w:val="31945897"/>
    <w:rsid w:val="31998FC6"/>
    <w:rsid w:val="31A4DACD"/>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A3017"/>
    <w:rsid w:val="32CB4A64"/>
    <w:rsid w:val="32D0F019"/>
    <w:rsid w:val="32D0FAD6"/>
    <w:rsid w:val="32D8158B"/>
    <w:rsid w:val="32E00E1F"/>
    <w:rsid w:val="32EDB1E9"/>
    <w:rsid w:val="32F4F5A1"/>
    <w:rsid w:val="3306ED9F"/>
    <w:rsid w:val="3308E9EB"/>
    <w:rsid w:val="330CBDCB"/>
    <w:rsid w:val="3316910A"/>
    <w:rsid w:val="33194F2D"/>
    <w:rsid w:val="331A4B15"/>
    <w:rsid w:val="33241F7D"/>
    <w:rsid w:val="332EFCD0"/>
    <w:rsid w:val="3331B345"/>
    <w:rsid w:val="3334413E"/>
    <w:rsid w:val="333A9550"/>
    <w:rsid w:val="333FA502"/>
    <w:rsid w:val="334C1E89"/>
    <w:rsid w:val="335AC44A"/>
    <w:rsid w:val="335B2181"/>
    <w:rsid w:val="3361AF51"/>
    <w:rsid w:val="33672F31"/>
    <w:rsid w:val="33721E27"/>
    <w:rsid w:val="33728D3F"/>
    <w:rsid w:val="3391A194"/>
    <w:rsid w:val="33958C84"/>
    <w:rsid w:val="339A20ED"/>
    <w:rsid w:val="339EAB39"/>
    <w:rsid w:val="33A10FD5"/>
    <w:rsid w:val="33A704D8"/>
    <w:rsid w:val="33B38E0E"/>
    <w:rsid w:val="33B3B0A3"/>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C67FB"/>
    <w:rsid w:val="3431A5D1"/>
    <w:rsid w:val="34357B7F"/>
    <w:rsid w:val="34370A95"/>
    <w:rsid w:val="343B5BD6"/>
    <w:rsid w:val="3440D693"/>
    <w:rsid w:val="34467B33"/>
    <w:rsid w:val="344A1B83"/>
    <w:rsid w:val="344C2CE4"/>
    <w:rsid w:val="344FDE70"/>
    <w:rsid w:val="346BF36F"/>
    <w:rsid w:val="348D25A2"/>
    <w:rsid w:val="3491D09B"/>
    <w:rsid w:val="3494B0CF"/>
    <w:rsid w:val="349A53C9"/>
    <w:rsid w:val="34A346AF"/>
    <w:rsid w:val="34C62CF0"/>
    <w:rsid w:val="34CBC4F0"/>
    <w:rsid w:val="34CCCE11"/>
    <w:rsid w:val="34D07D58"/>
    <w:rsid w:val="34D2F820"/>
    <w:rsid w:val="34D463CB"/>
    <w:rsid w:val="34D7383C"/>
    <w:rsid w:val="34D81DFA"/>
    <w:rsid w:val="34D9827A"/>
    <w:rsid w:val="34DAB184"/>
    <w:rsid w:val="34F10A52"/>
    <w:rsid w:val="3510FD40"/>
    <w:rsid w:val="3514B3F7"/>
    <w:rsid w:val="3516280A"/>
    <w:rsid w:val="3518287F"/>
    <w:rsid w:val="351BD02D"/>
    <w:rsid w:val="352019EA"/>
    <w:rsid w:val="3523FEF4"/>
    <w:rsid w:val="35273126"/>
    <w:rsid w:val="352955A5"/>
    <w:rsid w:val="352ACB2E"/>
    <w:rsid w:val="35351301"/>
    <w:rsid w:val="353859F1"/>
    <w:rsid w:val="3538E0DC"/>
    <w:rsid w:val="35422018"/>
    <w:rsid w:val="3544A474"/>
    <w:rsid w:val="354B386A"/>
    <w:rsid w:val="3554759C"/>
    <w:rsid w:val="3556C856"/>
    <w:rsid w:val="3559AA93"/>
    <w:rsid w:val="3559C832"/>
    <w:rsid w:val="355BB7B2"/>
    <w:rsid w:val="355F912C"/>
    <w:rsid w:val="35636E76"/>
    <w:rsid w:val="3572A694"/>
    <w:rsid w:val="3574812C"/>
    <w:rsid w:val="3579392D"/>
    <w:rsid w:val="357CE04F"/>
    <w:rsid w:val="35841EB9"/>
    <w:rsid w:val="358957F7"/>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88DA5"/>
    <w:rsid w:val="373D482B"/>
    <w:rsid w:val="37499807"/>
    <w:rsid w:val="375AE113"/>
    <w:rsid w:val="375E3BE5"/>
    <w:rsid w:val="3762E229"/>
    <w:rsid w:val="37645D75"/>
    <w:rsid w:val="376838CB"/>
    <w:rsid w:val="376B8C43"/>
    <w:rsid w:val="377B0E96"/>
    <w:rsid w:val="37886F7A"/>
    <w:rsid w:val="3793E841"/>
    <w:rsid w:val="379AB69A"/>
    <w:rsid w:val="37A0C909"/>
    <w:rsid w:val="37A216E2"/>
    <w:rsid w:val="37AE954F"/>
    <w:rsid w:val="37B010F0"/>
    <w:rsid w:val="37B1B361"/>
    <w:rsid w:val="37B4E308"/>
    <w:rsid w:val="37B7B940"/>
    <w:rsid w:val="37BA0024"/>
    <w:rsid w:val="37C307E4"/>
    <w:rsid w:val="37C3F86C"/>
    <w:rsid w:val="37C4794E"/>
    <w:rsid w:val="37D008F2"/>
    <w:rsid w:val="37D28D8B"/>
    <w:rsid w:val="37D80FF9"/>
    <w:rsid w:val="37D97A83"/>
    <w:rsid w:val="37DDCFA8"/>
    <w:rsid w:val="37EA5B87"/>
    <w:rsid w:val="37EEFFD6"/>
    <w:rsid w:val="37F07C88"/>
    <w:rsid w:val="37F3FF40"/>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51EDE"/>
    <w:rsid w:val="38B6D139"/>
    <w:rsid w:val="38B89D1E"/>
    <w:rsid w:val="38BA2FE2"/>
    <w:rsid w:val="38BF13A5"/>
    <w:rsid w:val="38C44AC7"/>
    <w:rsid w:val="38C763B9"/>
    <w:rsid w:val="38C8F419"/>
    <w:rsid w:val="38D0120A"/>
    <w:rsid w:val="38D58A43"/>
    <w:rsid w:val="38DAE9FD"/>
    <w:rsid w:val="38DB7985"/>
    <w:rsid w:val="38E61A62"/>
    <w:rsid w:val="38E6BDCA"/>
    <w:rsid w:val="38EB73A4"/>
    <w:rsid w:val="38F341E8"/>
    <w:rsid w:val="38F50292"/>
    <w:rsid w:val="38F8BEF9"/>
    <w:rsid w:val="38FDB5AE"/>
    <w:rsid w:val="39068053"/>
    <w:rsid w:val="390DDF4D"/>
    <w:rsid w:val="3918F361"/>
    <w:rsid w:val="392BA416"/>
    <w:rsid w:val="392C1146"/>
    <w:rsid w:val="3932634D"/>
    <w:rsid w:val="39350071"/>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FB56F"/>
    <w:rsid w:val="3A2A714D"/>
    <w:rsid w:val="3A2E6A7F"/>
    <w:rsid w:val="3A36F1FB"/>
    <w:rsid w:val="3A3EFADD"/>
    <w:rsid w:val="3A47D6B5"/>
    <w:rsid w:val="3A47F591"/>
    <w:rsid w:val="3A4A3F84"/>
    <w:rsid w:val="3A4CA9EA"/>
    <w:rsid w:val="3A4F75A8"/>
    <w:rsid w:val="3A526784"/>
    <w:rsid w:val="3A562CA6"/>
    <w:rsid w:val="3A59741B"/>
    <w:rsid w:val="3A7865B7"/>
    <w:rsid w:val="3A877DAD"/>
    <w:rsid w:val="3A88A1B1"/>
    <w:rsid w:val="3A9913B4"/>
    <w:rsid w:val="3A9B978F"/>
    <w:rsid w:val="3A9ED9DA"/>
    <w:rsid w:val="3A9F78E6"/>
    <w:rsid w:val="3AA572CD"/>
    <w:rsid w:val="3AA72332"/>
    <w:rsid w:val="3AAE58EC"/>
    <w:rsid w:val="3AAF671A"/>
    <w:rsid w:val="3AB17D0E"/>
    <w:rsid w:val="3AB72C5D"/>
    <w:rsid w:val="3AB9FA8C"/>
    <w:rsid w:val="3AC529EE"/>
    <w:rsid w:val="3AC5FDAC"/>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574AD"/>
    <w:rsid w:val="3B366748"/>
    <w:rsid w:val="3B380048"/>
    <w:rsid w:val="3B3E2571"/>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E9751"/>
    <w:rsid w:val="3BCF3591"/>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F727"/>
    <w:rsid w:val="3C1037C7"/>
    <w:rsid w:val="3C126BEA"/>
    <w:rsid w:val="3C12ECF9"/>
    <w:rsid w:val="3C14AD34"/>
    <w:rsid w:val="3C1BECF5"/>
    <w:rsid w:val="3C22ED77"/>
    <w:rsid w:val="3C25278B"/>
    <w:rsid w:val="3C2A9CA1"/>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A552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726A"/>
    <w:rsid w:val="3D3B6E08"/>
    <w:rsid w:val="3D45CB6B"/>
    <w:rsid w:val="3D46D8B5"/>
    <w:rsid w:val="3D4715FB"/>
    <w:rsid w:val="3D473E75"/>
    <w:rsid w:val="3D477756"/>
    <w:rsid w:val="3D4B75BC"/>
    <w:rsid w:val="3D4CF19D"/>
    <w:rsid w:val="3D4CF3C6"/>
    <w:rsid w:val="3D57BCD7"/>
    <w:rsid w:val="3D5FA549"/>
    <w:rsid w:val="3D664702"/>
    <w:rsid w:val="3D6BA429"/>
    <w:rsid w:val="3D6C79CF"/>
    <w:rsid w:val="3D7F1888"/>
    <w:rsid w:val="3D838090"/>
    <w:rsid w:val="3D88466F"/>
    <w:rsid w:val="3D8910EC"/>
    <w:rsid w:val="3D891982"/>
    <w:rsid w:val="3D9201F5"/>
    <w:rsid w:val="3D925B3D"/>
    <w:rsid w:val="3D93AAAF"/>
    <w:rsid w:val="3D95F4B7"/>
    <w:rsid w:val="3D97B709"/>
    <w:rsid w:val="3D9C3A2E"/>
    <w:rsid w:val="3D9DF914"/>
    <w:rsid w:val="3DA0D106"/>
    <w:rsid w:val="3DAC80CE"/>
    <w:rsid w:val="3DBA3EC7"/>
    <w:rsid w:val="3DBA66AE"/>
    <w:rsid w:val="3DBA8DBD"/>
    <w:rsid w:val="3DBB10D3"/>
    <w:rsid w:val="3DC059EB"/>
    <w:rsid w:val="3DC66590"/>
    <w:rsid w:val="3DD39737"/>
    <w:rsid w:val="3DD5742B"/>
    <w:rsid w:val="3DDB8B39"/>
    <w:rsid w:val="3DE43890"/>
    <w:rsid w:val="3DE5B787"/>
    <w:rsid w:val="3DEBF41C"/>
    <w:rsid w:val="3DED4546"/>
    <w:rsid w:val="3DEF87B2"/>
    <w:rsid w:val="3DFB119C"/>
    <w:rsid w:val="3DFCD8C6"/>
    <w:rsid w:val="3E05C42D"/>
    <w:rsid w:val="3E0BC361"/>
    <w:rsid w:val="3E131C29"/>
    <w:rsid w:val="3E1D4068"/>
    <w:rsid w:val="3E2001FF"/>
    <w:rsid w:val="3E21A0B6"/>
    <w:rsid w:val="3E29B210"/>
    <w:rsid w:val="3E32063C"/>
    <w:rsid w:val="3E362608"/>
    <w:rsid w:val="3E3993EE"/>
    <w:rsid w:val="3E3A87CA"/>
    <w:rsid w:val="3E49B031"/>
    <w:rsid w:val="3E50EA87"/>
    <w:rsid w:val="3E55296A"/>
    <w:rsid w:val="3E597FF3"/>
    <w:rsid w:val="3E628B4A"/>
    <w:rsid w:val="3E65D762"/>
    <w:rsid w:val="3E695B08"/>
    <w:rsid w:val="3E729296"/>
    <w:rsid w:val="3E738F53"/>
    <w:rsid w:val="3E762BEB"/>
    <w:rsid w:val="3E7D0AAE"/>
    <w:rsid w:val="3E82884D"/>
    <w:rsid w:val="3E8612C4"/>
    <w:rsid w:val="3E8C577A"/>
    <w:rsid w:val="3E9A2170"/>
    <w:rsid w:val="3EA81C34"/>
    <w:rsid w:val="3EA85E61"/>
    <w:rsid w:val="3EA9B885"/>
    <w:rsid w:val="3EB1BE2E"/>
    <w:rsid w:val="3EB75520"/>
    <w:rsid w:val="3EBE4A9D"/>
    <w:rsid w:val="3EC58FCF"/>
    <w:rsid w:val="3ECC71A4"/>
    <w:rsid w:val="3ECF0107"/>
    <w:rsid w:val="3ED71C92"/>
    <w:rsid w:val="3EF0B6B0"/>
    <w:rsid w:val="3EF40D0E"/>
    <w:rsid w:val="3F056CEE"/>
    <w:rsid w:val="3F0A30BE"/>
    <w:rsid w:val="3F0D268D"/>
    <w:rsid w:val="3F0E3008"/>
    <w:rsid w:val="3F0F1EDE"/>
    <w:rsid w:val="3F139437"/>
    <w:rsid w:val="3F1AAAB3"/>
    <w:rsid w:val="3F2538AB"/>
    <w:rsid w:val="3F2E03B3"/>
    <w:rsid w:val="3F2E51AA"/>
    <w:rsid w:val="3F347551"/>
    <w:rsid w:val="3F368241"/>
    <w:rsid w:val="3F3FBEDC"/>
    <w:rsid w:val="3F4BC3C6"/>
    <w:rsid w:val="3F4D6B4C"/>
    <w:rsid w:val="3F54F5F2"/>
    <w:rsid w:val="3F567AED"/>
    <w:rsid w:val="3F64F13A"/>
    <w:rsid w:val="3F67E44B"/>
    <w:rsid w:val="3F755C76"/>
    <w:rsid w:val="3F787EF1"/>
    <w:rsid w:val="3F78AD85"/>
    <w:rsid w:val="3F8515B5"/>
    <w:rsid w:val="3F8ABD37"/>
    <w:rsid w:val="3F8BDC34"/>
    <w:rsid w:val="3F92B402"/>
    <w:rsid w:val="3F93EC95"/>
    <w:rsid w:val="3F9476B2"/>
    <w:rsid w:val="3F993D66"/>
    <w:rsid w:val="3F9B284F"/>
    <w:rsid w:val="3F9FA451"/>
    <w:rsid w:val="3FA3229C"/>
    <w:rsid w:val="3FA35AD5"/>
    <w:rsid w:val="3FAB0DF8"/>
    <w:rsid w:val="3FAED942"/>
    <w:rsid w:val="3FB20590"/>
    <w:rsid w:val="3FB94E3E"/>
    <w:rsid w:val="3FBE0CFD"/>
    <w:rsid w:val="3FC37D10"/>
    <w:rsid w:val="3FC4E2C5"/>
    <w:rsid w:val="3FC5FAEC"/>
    <w:rsid w:val="3FC98CAF"/>
    <w:rsid w:val="3FDCBBD8"/>
    <w:rsid w:val="3FE492B7"/>
    <w:rsid w:val="3FE58E06"/>
    <w:rsid w:val="3FE92603"/>
    <w:rsid w:val="3FEE1F77"/>
    <w:rsid w:val="3FF18213"/>
    <w:rsid w:val="3FF25220"/>
    <w:rsid w:val="3FF2EA69"/>
    <w:rsid w:val="3FF4959E"/>
    <w:rsid w:val="3FFD03ED"/>
    <w:rsid w:val="3FFF8B36"/>
    <w:rsid w:val="400751BA"/>
    <w:rsid w:val="4007FF65"/>
    <w:rsid w:val="401DDE7F"/>
    <w:rsid w:val="401DF452"/>
    <w:rsid w:val="402668C3"/>
    <w:rsid w:val="4029A2D8"/>
    <w:rsid w:val="402CB124"/>
    <w:rsid w:val="4031BD76"/>
    <w:rsid w:val="4034E4E3"/>
    <w:rsid w:val="403793EE"/>
    <w:rsid w:val="40428ACB"/>
    <w:rsid w:val="404BC58F"/>
    <w:rsid w:val="404D506C"/>
    <w:rsid w:val="404D9B50"/>
    <w:rsid w:val="40515318"/>
    <w:rsid w:val="40521EA5"/>
    <w:rsid w:val="4052D17E"/>
    <w:rsid w:val="405989CC"/>
    <w:rsid w:val="4059DD79"/>
    <w:rsid w:val="405A27DD"/>
    <w:rsid w:val="405D4C93"/>
    <w:rsid w:val="40650B37"/>
    <w:rsid w:val="406EA1A7"/>
    <w:rsid w:val="40700EB2"/>
    <w:rsid w:val="4078786B"/>
    <w:rsid w:val="407A0717"/>
    <w:rsid w:val="4082A883"/>
    <w:rsid w:val="40864813"/>
    <w:rsid w:val="408E8F6E"/>
    <w:rsid w:val="4090777F"/>
    <w:rsid w:val="40953442"/>
    <w:rsid w:val="40966690"/>
    <w:rsid w:val="40972BA9"/>
    <w:rsid w:val="409A67FF"/>
    <w:rsid w:val="409C5BB3"/>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98D4E"/>
    <w:rsid w:val="40FB801E"/>
    <w:rsid w:val="4102A98A"/>
    <w:rsid w:val="41083D80"/>
    <w:rsid w:val="4116E034"/>
    <w:rsid w:val="411733BF"/>
    <w:rsid w:val="4117EB6E"/>
    <w:rsid w:val="411D9EFF"/>
    <w:rsid w:val="411FEB60"/>
    <w:rsid w:val="4122F34F"/>
    <w:rsid w:val="4123A971"/>
    <w:rsid w:val="41258C0B"/>
    <w:rsid w:val="4126A995"/>
    <w:rsid w:val="412C4608"/>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EC9E5"/>
    <w:rsid w:val="41B3EA8F"/>
    <w:rsid w:val="41B71F3C"/>
    <w:rsid w:val="41C467D5"/>
    <w:rsid w:val="41C46941"/>
    <w:rsid w:val="41C49071"/>
    <w:rsid w:val="41C54543"/>
    <w:rsid w:val="41C562B5"/>
    <w:rsid w:val="41CA29FA"/>
    <w:rsid w:val="41D34ECA"/>
    <w:rsid w:val="41D39D96"/>
    <w:rsid w:val="41E4F070"/>
    <w:rsid w:val="41E913DB"/>
    <w:rsid w:val="41EE0E38"/>
    <w:rsid w:val="41F93ABC"/>
    <w:rsid w:val="41F9B69D"/>
    <w:rsid w:val="42008C04"/>
    <w:rsid w:val="420AED57"/>
    <w:rsid w:val="42138739"/>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9EC0"/>
    <w:rsid w:val="4261A980"/>
    <w:rsid w:val="4268A392"/>
    <w:rsid w:val="426A6F50"/>
    <w:rsid w:val="426A76A0"/>
    <w:rsid w:val="426CA5EF"/>
    <w:rsid w:val="4270D6F8"/>
    <w:rsid w:val="4271AE70"/>
    <w:rsid w:val="42731C57"/>
    <w:rsid w:val="427ADE39"/>
    <w:rsid w:val="428B0B09"/>
    <w:rsid w:val="428B240E"/>
    <w:rsid w:val="42932FDB"/>
    <w:rsid w:val="42952CD3"/>
    <w:rsid w:val="4298C2F3"/>
    <w:rsid w:val="429A638A"/>
    <w:rsid w:val="42A0F4D4"/>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A6FFA"/>
    <w:rsid w:val="44AB089E"/>
    <w:rsid w:val="44AB94E1"/>
    <w:rsid w:val="44AED40A"/>
    <w:rsid w:val="44BC2D93"/>
    <w:rsid w:val="44BEACC8"/>
    <w:rsid w:val="44C3FE08"/>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21F63"/>
    <w:rsid w:val="451DF8C3"/>
    <w:rsid w:val="451FAE72"/>
    <w:rsid w:val="4523E23A"/>
    <w:rsid w:val="4529707F"/>
    <w:rsid w:val="452F7C71"/>
    <w:rsid w:val="4535DB2D"/>
    <w:rsid w:val="453C5263"/>
    <w:rsid w:val="453D5598"/>
    <w:rsid w:val="453F4B2D"/>
    <w:rsid w:val="4540E7AB"/>
    <w:rsid w:val="45536F0F"/>
    <w:rsid w:val="45639E07"/>
    <w:rsid w:val="45658FC1"/>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D026D5"/>
    <w:rsid w:val="46D04007"/>
    <w:rsid w:val="46D1F1D6"/>
    <w:rsid w:val="46DC087A"/>
    <w:rsid w:val="46DCE542"/>
    <w:rsid w:val="46DFB8F4"/>
    <w:rsid w:val="46E18C7A"/>
    <w:rsid w:val="46E89F1D"/>
    <w:rsid w:val="46F2366B"/>
    <w:rsid w:val="46FCD402"/>
    <w:rsid w:val="4704E9D3"/>
    <w:rsid w:val="470B51ED"/>
    <w:rsid w:val="470F22E8"/>
    <w:rsid w:val="47112034"/>
    <w:rsid w:val="4714C569"/>
    <w:rsid w:val="4724EA40"/>
    <w:rsid w:val="4725D777"/>
    <w:rsid w:val="4727159F"/>
    <w:rsid w:val="4727B972"/>
    <w:rsid w:val="472B6221"/>
    <w:rsid w:val="472CE01E"/>
    <w:rsid w:val="472E1F9B"/>
    <w:rsid w:val="4736EA1B"/>
    <w:rsid w:val="473F4733"/>
    <w:rsid w:val="4740AFAD"/>
    <w:rsid w:val="47412D4E"/>
    <w:rsid w:val="474209EF"/>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7965"/>
    <w:rsid w:val="478B0A28"/>
    <w:rsid w:val="478E6901"/>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F84AD"/>
    <w:rsid w:val="47F3CA4D"/>
    <w:rsid w:val="47F96D51"/>
    <w:rsid w:val="47FA3A5F"/>
    <w:rsid w:val="48118097"/>
    <w:rsid w:val="48177774"/>
    <w:rsid w:val="481BABB2"/>
    <w:rsid w:val="481D27AA"/>
    <w:rsid w:val="48251EA1"/>
    <w:rsid w:val="4825A850"/>
    <w:rsid w:val="4828B971"/>
    <w:rsid w:val="482953E3"/>
    <w:rsid w:val="482CA410"/>
    <w:rsid w:val="48310370"/>
    <w:rsid w:val="48330F8A"/>
    <w:rsid w:val="48386E39"/>
    <w:rsid w:val="483A6168"/>
    <w:rsid w:val="483E850C"/>
    <w:rsid w:val="483FA8DD"/>
    <w:rsid w:val="484450D5"/>
    <w:rsid w:val="4849BBE9"/>
    <w:rsid w:val="484A1568"/>
    <w:rsid w:val="484F95D5"/>
    <w:rsid w:val="4852D5E4"/>
    <w:rsid w:val="4856BF01"/>
    <w:rsid w:val="4856D47A"/>
    <w:rsid w:val="485C2D5D"/>
    <w:rsid w:val="485E13D7"/>
    <w:rsid w:val="4872FFE4"/>
    <w:rsid w:val="487476A0"/>
    <w:rsid w:val="487E9EFA"/>
    <w:rsid w:val="488A4CB2"/>
    <w:rsid w:val="488DB07B"/>
    <w:rsid w:val="48944A2B"/>
    <w:rsid w:val="489A86B9"/>
    <w:rsid w:val="489C2D1C"/>
    <w:rsid w:val="48A67054"/>
    <w:rsid w:val="48A735C6"/>
    <w:rsid w:val="48AC0E9B"/>
    <w:rsid w:val="48AD358F"/>
    <w:rsid w:val="48ADC1DD"/>
    <w:rsid w:val="48AECD77"/>
    <w:rsid w:val="48B2C4F4"/>
    <w:rsid w:val="48B32DAC"/>
    <w:rsid w:val="48BDDE87"/>
    <w:rsid w:val="48C000EE"/>
    <w:rsid w:val="48C0A02C"/>
    <w:rsid w:val="48C432D5"/>
    <w:rsid w:val="48CBC99E"/>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8F7BA"/>
    <w:rsid w:val="492CB397"/>
    <w:rsid w:val="492D68A0"/>
    <w:rsid w:val="4930CE54"/>
    <w:rsid w:val="493397D7"/>
    <w:rsid w:val="493F5148"/>
    <w:rsid w:val="4940E74D"/>
    <w:rsid w:val="49422CFE"/>
    <w:rsid w:val="4942D2B1"/>
    <w:rsid w:val="49437A9B"/>
    <w:rsid w:val="4946166F"/>
    <w:rsid w:val="494EB7BB"/>
    <w:rsid w:val="4950BD12"/>
    <w:rsid w:val="4950E697"/>
    <w:rsid w:val="4952AE22"/>
    <w:rsid w:val="495BC297"/>
    <w:rsid w:val="495EF13E"/>
    <w:rsid w:val="4966FCE1"/>
    <w:rsid w:val="496C02E4"/>
    <w:rsid w:val="496E4FA7"/>
    <w:rsid w:val="4973AE55"/>
    <w:rsid w:val="49751993"/>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A15FDB"/>
    <w:rsid w:val="49AB6938"/>
    <w:rsid w:val="49AE23A7"/>
    <w:rsid w:val="49AF9557"/>
    <w:rsid w:val="49B3053C"/>
    <w:rsid w:val="49B5575F"/>
    <w:rsid w:val="49B7620C"/>
    <w:rsid w:val="49B7F120"/>
    <w:rsid w:val="49BD8B8B"/>
    <w:rsid w:val="49C601CF"/>
    <w:rsid w:val="49C61DAA"/>
    <w:rsid w:val="49CCCCEA"/>
    <w:rsid w:val="49D351E9"/>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80957"/>
    <w:rsid w:val="4A5DDBF7"/>
    <w:rsid w:val="4A60F453"/>
    <w:rsid w:val="4A649430"/>
    <w:rsid w:val="4A66170E"/>
    <w:rsid w:val="4A67FC64"/>
    <w:rsid w:val="4A68CD03"/>
    <w:rsid w:val="4A69E141"/>
    <w:rsid w:val="4A6AE41A"/>
    <w:rsid w:val="4A6DB411"/>
    <w:rsid w:val="4A75B47F"/>
    <w:rsid w:val="4A778BBE"/>
    <w:rsid w:val="4A78C4B7"/>
    <w:rsid w:val="4A7E5C80"/>
    <w:rsid w:val="4A80493B"/>
    <w:rsid w:val="4A890785"/>
    <w:rsid w:val="4A9064F3"/>
    <w:rsid w:val="4A9D8443"/>
    <w:rsid w:val="4A9DAC6C"/>
    <w:rsid w:val="4ABE1150"/>
    <w:rsid w:val="4AC71DE8"/>
    <w:rsid w:val="4ACA737B"/>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60807A"/>
    <w:rsid w:val="4B62EFD2"/>
    <w:rsid w:val="4B64F791"/>
    <w:rsid w:val="4B6F363B"/>
    <w:rsid w:val="4B770829"/>
    <w:rsid w:val="4B8BAE31"/>
    <w:rsid w:val="4B8BC3B7"/>
    <w:rsid w:val="4B9246AC"/>
    <w:rsid w:val="4B930BBA"/>
    <w:rsid w:val="4B99137C"/>
    <w:rsid w:val="4BA29A12"/>
    <w:rsid w:val="4BA7707B"/>
    <w:rsid w:val="4BAA894A"/>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DDDF"/>
    <w:rsid w:val="4C82FE43"/>
    <w:rsid w:val="4C8A1B14"/>
    <w:rsid w:val="4C8E17DD"/>
    <w:rsid w:val="4C914131"/>
    <w:rsid w:val="4C9F5742"/>
    <w:rsid w:val="4CA46C25"/>
    <w:rsid w:val="4CA9E645"/>
    <w:rsid w:val="4CB8292F"/>
    <w:rsid w:val="4CC1386B"/>
    <w:rsid w:val="4CC3ABF1"/>
    <w:rsid w:val="4CC63120"/>
    <w:rsid w:val="4CC6454B"/>
    <w:rsid w:val="4CC7B22E"/>
    <w:rsid w:val="4CCC1EE6"/>
    <w:rsid w:val="4CD032B6"/>
    <w:rsid w:val="4CD16885"/>
    <w:rsid w:val="4CD5BFCE"/>
    <w:rsid w:val="4CDAD964"/>
    <w:rsid w:val="4CE0EEDA"/>
    <w:rsid w:val="4CE72F83"/>
    <w:rsid w:val="4CED442F"/>
    <w:rsid w:val="4CED7DA5"/>
    <w:rsid w:val="4CF243EB"/>
    <w:rsid w:val="4CF811A8"/>
    <w:rsid w:val="4CFB0635"/>
    <w:rsid w:val="4D01CF14"/>
    <w:rsid w:val="4D0B041F"/>
    <w:rsid w:val="4D1BE3D5"/>
    <w:rsid w:val="4D383594"/>
    <w:rsid w:val="4D3850F0"/>
    <w:rsid w:val="4D3980D7"/>
    <w:rsid w:val="4D3989F9"/>
    <w:rsid w:val="4D399EF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92880"/>
    <w:rsid w:val="4D9A8155"/>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41111"/>
    <w:rsid w:val="4E1E20A0"/>
    <w:rsid w:val="4E21435E"/>
    <w:rsid w:val="4E229BFB"/>
    <w:rsid w:val="4E2FBAB4"/>
    <w:rsid w:val="4E33373C"/>
    <w:rsid w:val="4E337AC3"/>
    <w:rsid w:val="4E351903"/>
    <w:rsid w:val="4E3744E3"/>
    <w:rsid w:val="4E390128"/>
    <w:rsid w:val="4E44487B"/>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A1C440"/>
    <w:rsid w:val="4EA30AD1"/>
    <w:rsid w:val="4EA48241"/>
    <w:rsid w:val="4EA89E60"/>
    <w:rsid w:val="4EAE4D19"/>
    <w:rsid w:val="4EC15AF4"/>
    <w:rsid w:val="4EC90EE6"/>
    <w:rsid w:val="4ECF083D"/>
    <w:rsid w:val="4EDBA34E"/>
    <w:rsid w:val="4EDCB5A3"/>
    <w:rsid w:val="4EDEF26F"/>
    <w:rsid w:val="4EE166CF"/>
    <w:rsid w:val="4EE43A8C"/>
    <w:rsid w:val="4EEEACDB"/>
    <w:rsid w:val="4EEF838C"/>
    <w:rsid w:val="4EF1262B"/>
    <w:rsid w:val="4EF2A57D"/>
    <w:rsid w:val="4EF8463A"/>
    <w:rsid w:val="4EFB68DF"/>
    <w:rsid w:val="4EFB93E6"/>
    <w:rsid w:val="4F0EBE06"/>
    <w:rsid w:val="4F18377D"/>
    <w:rsid w:val="4F1CC30B"/>
    <w:rsid w:val="4F2A6D3D"/>
    <w:rsid w:val="4F2D331D"/>
    <w:rsid w:val="4F38CC3D"/>
    <w:rsid w:val="4F41E6DA"/>
    <w:rsid w:val="4F454DDA"/>
    <w:rsid w:val="4F52B855"/>
    <w:rsid w:val="4F52FF3A"/>
    <w:rsid w:val="4F54040C"/>
    <w:rsid w:val="4F564C2A"/>
    <w:rsid w:val="4F61BF95"/>
    <w:rsid w:val="4F652282"/>
    <w:rsid w:val="4F66F5DF"/>
    <w:rsid w:val="4F6B34B3"/>
    <w:rsid w:val="4F6DE5EA"/>
    <w:rsid w:val="4F744FB7"/>
    <w:rsid w:val="4F75D373"/>
    <w:rsid w:val="4F7CD24E"/>
    <w:rsid w:val="4F7DC7BF"/>
    <w:rsid w:val="4F7F8E43"/>
    <w:rsid w:val="4F810194"/>
    <w:rsid w:val="4F874B87"/>
    <w:rsid w:val="4F89F78F"/>
    <w:rsid w:val="4F8E780D"/>
    <w:rsid w:val="4FABE888"/>
    <w:rsid w:val="4FAE05BD"/>
    <w:rsid w:val="4FB1BC07"/>
    <w:rsid w:val="4FBD84F6"/>
    <w:rsid w:val="4FBE4B4B"/>
    <w:rsid w:val="4FBF79DB"/>
    <w:rsid w:val="4FC3D5D1"/>
    <w:rsid w:val="4FCE293A"/>
    <w:rsid w:val="4FD0ACFB"/>
    <w:rsid w:val="4FD29E74"/>
    <w:rsid w:val="4FD9A6AE"/>
    <w:rsid w:val="4FDB7343"/>
    <w:rsid w:val="4FE08E23"/>
    <w:rsid w:val="4FE0C8FE"/>
    <w:rsid w:val="4FE0C911"/>
    <w:rsid w:val="4FE4F666"/>
    <w:rsid w:val="4FE7DA6F"/>
    <w:rsid w:val="4FEE1831"/>
    <w:rsid w:val="4FF39074"/>
    <w:rsid w:val="4FFC3EF3"/>
    <w:rsid w:val="4FFCBA64"/>
    <w:rsid w:val="50005E2D"/>
    <w:rsid w:val="5004A051"/>
    <w:rsid w:val="50060056"/>
    <w:rsid w:val="5008950E"/>
    <w:rsid w:val="5009E674"/>
    <w:rsid w:val="5009E77B"/>
    <w:rsid w:val="50143EBC"/>
    <w:rsid w:val="502A3525"/>
    <w:rsid w:val="502DF19F"/>
    <w:rsid w:val="5038B541"/>
    <w:rsid w:val="5045D265"/>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CC310A"/>
    <w:rsid w:val="50D2F179"/>
    <w:rsid w:val="50D95071"/>
    <w:rsid w:val="50DD6575"/>
    <w:rsid w:val="50E4E338"/>
    <w:rsid w:val="50E53DCC"/>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E3DD"/>
    <w:rsid w:val="51355551"/>
    <w:rsid w:val="5135991A"/>
    <w:rsid w:val="513BB58C"/>
    <w:rsid w:val="513D8AB8"/>
    <w:rsid w:val="513FEE79"/>
    <w:rsid w:val="51413257"/>
    <w:rsid w:val="51478532"/>
    <w:rsid w:val="5148657D"/>
    <w:rsid w:val="514AFC66"/>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B26C6"/>
    <w:rsid w:val="519BC81D"/>
    <w:rsid w:val="519F7090"/>
    <w:rsid w:val="519FA32F"/>
    <w:rsid w:val="51A2DBE1"/>
    <w:rsid w:val="51A4853E"/>
    <w:rsid w:val="51A66735"/>
    <w:rsid w:val="51A6D7A9"/>
    <w:rsid w:val="51B12C45"/>
    <w:rsid w:val="51BB1BA8"/>
    <w:rsid w:val="51D29974"/>
    <w:rsid w:val="51DA8CC2"/>
    <w:rsid w:val="51DB726A"/>
    <w:rsid w:val="51DFE031"/>
    <w:rsid w:val="51E5C08D"/>
    <w:rsid w:val="51E75AE6"/>
    <w:rsid w:val="51F095E4"/>
    <w:rsid w:val="51F4DF56"/>
    <w:rsid w:val="51FB8F44"/>
    <w:rsid w:val="5208F758"/>
    <w:rsid w:val="520905F4"/>
    <w:rsid w:val="520EBF37"/>
    <w:rsid w:val="52145990"/>
    <w:rsid w:val="5221DCBA"/>
    <w:rsid w:val="522905D9"/>
    <w:rsid w:val="52306FA8"/>
    <w:rsid w:val="5230A9FB"/>
    <w:rsid w:val="5232BB20"/>
    <w:rsid w:val="523374E6"/>
    <w:rsid w:val="523543D3"/>
    <w:rsid w:val="5236A92E"/>
    <w:rsid w:val="52402D0A"/>
    <w:rsid w:val="524285EC"/>
    <w:rsid w:val="5243C696"/>
    <w:rsid w:val="524BB6BE"/>
    <w:rsid w:val="5251E828"/>
    <w:rsid w:val="525A5068"/>
    <w:rsid w:val="525B87F2"/>
    <w:rsid w:val="52651D81"/>
    <w:rsid w:val="526D3C4A"/>
    <w:rsid w:val="5275848B"/>
    <w:rsid w:val="527882D7"/>
    <w:rsid w:val="527A5B52"/>
    <w:rsid w:val="527ABC22"/>
    <w:rsid w:val="527DF549"/>
    <w:rsid w:val="527F23F9"/>
    <w:rsid w:val="528CAFDD"/>
    <w:rsid w:val="52A338DE"/>
    <w:rsid w:val="52A379B2"/>
    <w:rsid w:val="52B6DD78"/>
    <w:rsid w:val="52BBB8C2"/>
    <w:rsid w:val="52BD7CA8"/>
    <w:rsid w:val="52C7B53F"/>
    <w:rsid w:val="52D24C6C"/>
    <w:rsid w:val="52D2F0CB"/>
    <w:rsid w:val="52D67431"/>
    <w:rsid w:val="52E2DCA7"/>
    <w:rsid w:val="52E51CC6"/>
    <w:rsid w:val="52FA7981"/>
    <w:rsid w:val="52FAD34A"/>
    <w:rsid w:val="5300EBF9"/>
    <w:rsid w:val="53047C34"/>
    <w:rsid w:val="5308DC0F"/>
    <w:rsid w:val="5314101E"/>
    <w:rsid w:val="53173776"/>
    <w:rsid w:val="5317D964"/>
    <w:rsid w:val="531A033D"/>
    <w:rsid w:val="531DEBAC"/>
    <w:rsid w:val="532BFCB8"/>
    <w:rsid w:val="5331D837"/>
    <w:rsid w:val="533528E8"/>
    <w:rsid w:val="533D012E"/>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528EF"/>
    <w:rsid w:val="537DE3B1"/>
    <w:rsid w:val="537F089E"/>
    <w:rsid w:val="5384281C"/>
    <w:rsid w:val="538A0BB5"/>
    <w:rsid w:val="538C0DDD"/>
    <w:rsid w:val="53987BB1"/>
    <w:rsid w:val="5399B45B"/>
    <w:rsid w:val="53A84669"/>
    <w:rsid w:val="53A9CD4D"/>
    <w:rsid w:val="53AC57EC"/>
    <w:rsid w:val="53AF23C9"/>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E93B1"/>
    <w:rsid w:val="54309423"/>
    <w:rsid w:val="5437A3A0"/>
    <w:rsid w:val="543A9ABD"/>
    <w:rsid w:val="5445D899"/>
    <w:rsid w:val="5445DA79"/>
    <w:rsid w:val="54512424"/>
    <w:rsid w:val="545325ED"/>
    <w:rsid w:val="5457E8A3"/>
    <w:rsid w:val="545D203E"/>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DE099"/>
    <w:rsid w:val="54FF4AD6"/>
    <w:rsid w:val="5508C9C6"/>
    <w:rsid w:val="550EF889"/>
    <w:rsid w:val="55120C85"/>
    <w:rsid w:val="551794E5"/>
    <w:rsid w:val="551CE076"/>
    <w:rsid w:val="551D3A42"/>
    <w:rsid w:val="552096B0"/>
    <w:rsid w:val="5522312C"/>
    <w:rsid w:val="552287FC"/>
    <w:rsid w:val="55292E71"/>
    <w:rsid w:val="552B939D"/>
    <w:rsid w:val="5531D71B"/>
    <w:rsid w:val="5532573F"/>
    <w:rsid w:val="55366E2D"/>
    <w:rsid w:val="55367878"/>
    <w:rsid w:val="55378E30"/>
    <w:rsid w:val="553E1AE1"/>
    <w:rsid w:val="553FB5C9"/>
    <w:rsid w:val="55421E3B"/>
    <w:rsid w:val="5545EAA2"/>
    <w:rsid w:val="5552E88E"/>
    <w:rsid w:val="5553A353"/>
    <w:rsid w:val="55590878"/>
    <w:rsid w:val="555C5CA0"/>
    <w:rsid w:val="556201B2"/>
    <w:rsid w:val="55637EC2"/>
    <w:rsid w:val="55645BB0"/>
    <w:rsid w:val="55657F16"/>
    <w:rsid w:val="556957E4"/>
    <w:rsid w:val="556AB209"/>
    <w:rsid w:val="556E41F9"/>
    <w:rsid w:val="556E7835"/>
    <w:rsid w:val="5570B799"/>
    <w:rsid w:val="557246C0"/>
    <w:rsid w:val="55725865"/>
    <w:rsid w:val="55732F0F"/>
    <w:rsid w:val="557334DB"/>
    <w:rsid w:val="55735009"/>
    <w:rsid w:val="557F584E"/>
    <w:rsid w:val="55870064"/>
    <w:rsid w:val="5589D9D6"/>
    <w:rsid w:val="559019D2"/>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A736"/>
    <w:rsid w:val="55F6D541"/>
    <w:rsid w:val="55FABCEA"/>
    <w:rsid w:val="55FB6E28"/>
    <w:rsid w:val="56019318"/>
    <w:rsid w:val="5602B81D"/>
    <w:rsid w:val="560E6195"/>
    <w:rsid w:val="561625F8"/>
    <w:rsid w:val="56178E14"/>
    <w:rsid w:val="5634D80A"/>
    <w:rsid w:val="56367F19"/>
    <w:rsid w:val="56373277"/>
    <w:rsid w:val="56385ADD"/>
    <w:rsid w:val="563975FC"/>
    <w:rsid w:val="56484114"/>
    <w:rsid w:val="5648C77A"/>
    <w:rsid w:val="564A66A8"/>
    <w:rsid w:val="564DCD6D"/>
    <w:rsid w:val="564DFE4D"/>
    <w:rsid w:val="5650783D"/>
    <w:rsid w:val="56518582"/>
    <w:rsid w:val="5651E973"/>
    <w:rsid w:val="565363B2"/>
    <w:rsid w:val="56580ED3"/>
    <w:rsid w:val="566232DA"/>
    <w:rsid w:val="56669E86"/>
    <w:rsid w:val="566FDEAC"/>
    <w:rsid w:val="5672C6B6"/>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E655"/>
    <w:rsid w:val="56D7996D"/>
    <w:rsid w:val="56E5C091"/>
    <w:rsid w:val="56E7A367"/>
    <w:rsid w:val="56E89D32"/>
    <w:rsid w:val="56F1022B"/>
    <w:rsid w:val="56F9C692"/>
    <w:rsid w:val="56FA337E"/>
    <w:rsid w:val="56FC7905"/>
    <w:rsid w:val="57003F21"/>
    <w:rsid w:val="57034AD2"/>
    <w:rsid w:val="5705E2D6"/>
    <w:rsid w:val="57068767"/>
    <w:rsid w:val="5706D316"/>
    <w:rsid w:val="570F6934"/>
    <w:rsid w:val="571227DC"/>
    <w:rsid w:val="571C2710"/>
    <w:rsid w:val="57210A4A"/>
    <w:rsid w:val="57239559"/>
    <w:rsid w:val="5723B8D0"/>
    <w:rsid w:val="5723DA74"/>
    <w:rsid w:val="572DEC35"/>
    <w:rsid w:val="57306B5D"/>
    <w:rsid w:val="57307B56"/>
    <w:rsid w:val="573C582F"/>
    <w:rsid w:val="5742C499"/>
    <w:rsid w:val="5746F660"/>
    <w:rsid w:val="5749EC5D"/>
    <w:rsid w:val="5755F035"/>
    <w:rsid w:val="575770B8"/>
    <w:rsid w:val="575C85A6"/>
    <w:rsid w:val="575D20E3"/>
    <w:rsid w:val="576743C8"/>
    <w:rsid w:val="57681380"/>
    <w:rsid w:val="576B8B49"/>
    <w:rsid w:val="576D2CD4"/>
    <w:rsid w:val="577593D8"/>
    <w:rsid w:val="57773C46"/>
    <w:rsid w:val="577755DC"/>
    <w:rsid w:val="577BC671"/>
    <w:rsid w:val="577D8F9B"/>
    <w:rsid w:val="578539FD"/>
    <w:rsid w:val="57855477"/>
    <w:rsid w:val="5790EA8A"/>
    <w:rsid w:val="5793A380"/>
    <w:rsid w:val="57997117"/>
    <w:rsid w:val="57A10964"/>
    <w:rsid w:val="57A143AF"/>
    <w:rsid w:val="57A1FD01"/>
    <w:rsid w:val="57A23AD6"/>
    <w:rsid w:val="57A906B0"/>
    <w:rsid w:val="57AD939C"/>
    <w:rsid w:val="57C118A0"/>
    <w:rsid w:val="57C306A4"/>
    <w:rsid w:val="57CB2308"/>
    <w:rsid w:val="57CFF6F0"/>
    <w:rsid w:val="57D14E29"/>
    <w:rsid w:val="57D5E9AC"/>
    <w:rsid w:val="57D8AD04"/>
    <w:rsid w:val="57DE3771"/>
    <w:rsid w:val="57E4530C"/>
    <w:rsid w:val="57E77007"/>
    <w:rsid w:val="57F657F2"/>
    <w:rsid w:val="57FD284F"/>
    <w:rsid w:val="5800CA75"/>
    <w:rsid w:val="5804F335"/>
    <w:rsid w:val="5809622B"/>
    <w:rsid w:val="58125CB7"/>
    <w:rsid w:val="58188F16"/>
    <w:rsid w:val="581D1E0B"/>
    <w:rsid w:val="581F04D0"/>
    <w:rsid w:val="58233503"/>
    <w:rsid w:val="58236419"/>
    <w:rsid w:val="5823D95D"/>
    <w:rsid w:val="583009D6"/>
    <w:rsid w:val="58311974"/>
    <w:rsid w:val="5833BD16"/>
    <w:rsid w:val="58347589"/>
    <w:rsid w:val="5835034B"/>
    <w:rsid w:val="58355FCE"/>
    <w:rsid w:val="58360C70"/>
    <w:rsid w:val="58421E94"/>
    <w:rsid w:val="5848996E"/>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3BFC6"/>
    <w:rsid w:val="588522F3"/>
    <w:rsid w:val="588A4155"/>
    <w:rsid w:val="5892CD33"/>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80C897"/>
    <w:rsid w:val="59825159"/>
    <w:rsid w:val="59833879"/>
    <w:rsid w:val="5989B47D"/>
    <w:rsid w:val="598B5AE0"/>
    <w:rsid w:val="598E178D"/>
    <w:rsid w:val="5994A89D"/>
    <w:rsid w:val="5995015F"/>
    <w:rsid w:val="599553DB"/>
    <w:rsid w:val="59965A67"/>
    <w:rsid w:val="5998F3A2"/>
    <w:rsid w:val="599A4C67"/>
    <w:rsid w:val="599A79AE"/>
    <w:rsid w:val="59A0CCE0"/>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FBDDF"/>
    <w:rsid w:val="5A20F637"/>
    <w:rsid w:val="5A2C5555"/>
    <w:rsid w:val="5A2D9C83"/>
    <w:rsid w:val="5A2E5CC7"/>
    <w:rsid w:val="5A2F3474"/>
    <w:rsid w:val="5A2FB308"/>
    <w:rsid w:val="5A35AAD8"/>
    <w:rsid w:val="5A38FBCC"/>
    <w:rsid w:val="5A3B5779"/>
    <w:rsid w:val="5A3EC6B7"/>
    <w:rsid w:val="5A44CE43"/>
    <w:rsid w:val="5A480D56"/>
    <w:rsid w:val="5A4EB227"/>
    <w:rsid w:val="5A5161AC"/>
    <w:rsid w:val="5A53BBE5"/>
    <w:rsid w:val="5A5473D2"/>
    <w:rsid w:val="5A560FED"/>
    <w:rsid w:val="5A566929"/>
    <w:rsid w:val="5A5DE698"/>
    <w:rsid w:val="5A6183E2"/>
    <w:rsid w:val="5A61ED57"/>
    <w:rsid w:val="5A689262"/>
    <w:rsid w:val="5A6DFEF8"/>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C178E1"/>
    <w:rsid w:val="5AC41E10"/>
    <w:rsid w:val="5AC4FBEF"/>
    <w:rsid w:val="5AC6BBB1"/>
    <w:rsid w:val="5AD584BB"/>
    <w:rsid w:val="5ADB90CB"/>
    <w:rsid w:val="5ADEC0EB"/>
    <w:rsid w:val="5AEECBF3"/>
    <w:rsid w:val="5AF1BC61"/>
    <w:rsid w:val="5AF55B17"/>
    <w:rsid w:val="5AF6C579"/>
    <w:rsid w:val="5AF7433E"/>
    <w:rsid w:val="5AF7E39C"/>
    <w:rsid w:val="5AFDC9B4"/>
    <w:rsid w:val="5B0C2D4C"/>
    <w:rsid w:val="5B15304B"/>
    <w:rsid w:val="5B1D0B8C"/>
    <w:rsid w:val="5B1E485D"/>
    <w:rsid w:val="5B1E54F2"/>
    <w:rsid w:val="5B26D0ED"/>
    <w:rsid w:val="5B27E6D1"/>
    <w:rsid w:val="5B307E7E"/>
    <w:rsid w:val="5B30A21C"/>
    <w:rsid w:val="5B38FC24"/>
    <w:rsid w:val="5B407167"/>
    <w:rsid w:val="5B4210CC"/>
    <w:rsid w:val="5B487FFB"/>
    <w:rsid w:val="5B4BA88D"/>
    <w:rsid w:val="5B4DC0D8"/>
    <w:rsid w:val="5B51DDDD"/>
    <w:rsid w:val="5B522F1D"/>
    <w:rsid w:val="5B52DEEF"/>
    <w:rsid w:val="5B58524E"/>
    <w:rsid w:val="5B624B64"/>
    <w:rsid w:val="5B66A981"/>
    <w:rsid w:val="5B689174"/>
    <w:rsid w:val="5B6CE965"/>
    <w:rsid w:val="5B6F7258"/>
    <w:rsid w:val="5B73F03A"/>
    <w:rsid w:val="5B78383D"/>
    <w:rsid w:val="5B78CD09"/>
    <w:rsid w:val="5B7970EC"/>
    <w:rsid w:val="5B7D0EC5"/>
    <w:rsid w:val="5B7ECF48"/>
    <w:rsid w:val="5B8547F8"/>
    <w:rsid w:val="5B89FAFD"/>
    <w:rsid w:val="5B8A347D"/>
    <w:rsid w:val="5B933457"/>
    <w:rsid w:val="5B96D126"/>
    <w:rsid w:val="5B9A2DB9"/>
    <w:rsid w:val="5B9AD02A"/>
    <w:rsid w:val="5BA7BAC5"/>
    <w:rsid w:val="5BACBFB0"/>
    <w:rsid w:val="5BAD6809"/>
    <w:rsid w:val="5BAEEB59"/>
    <w:rsid w:val="5BB14FFB"/>
    <w:rsid w:val="5BB46ED6"/>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2510AF"/>
    <w:rsid w:val="5C2ADD9C"/>
    <w:rsid w:val="5C3501D3"/>
    <w:rsid w:val="5C4367A4"/>
    <w:rsid w:val="5C43FB67"/>
    <w:rsid w:val="5C4E8540"/>
    <w:rsid w:val="5C4E9B4C"/>
    <w:rsid w:val="5C537DAB"/>
    <w:rsid w:val="5C6844C6"/>
    <w:rsid w:val="5C6DA81F"/>
    <w:rsid w:val="5C6FF165"/>
    <w:rsid w:val="5C7813D5"/>
    <w:rsid w:val="5C827FB0"/>
    <w:rsid w:val="5C845D48"/>
    <w:rsid w:val="5C87D757"/>
    <w:rsid w:val="5C88E043"/>
    <w:rsid w:val="5C944925"/>
    <w:rsid w:val="5C97C252"/>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D042DD2"/>
    <w:rsid w:val="5D064EBF"/>
    <w:rsid w:val="5D08E212"/>
    <w:rsid w:val="5D0A1563"/>
    <w:rsid w:val="5D1106F3"/>
    <w:rsid w:val="5D1C6FAE"/>
    <w:rsid w:val="5D1DF934"/>
    <w:rsid w:val="5D1EB511"/>
    <w:rsid w:val="5D28AB89"/>
    <w:rsid w:val="5D2E7F5D"/>
    <w:rsid w:val="5D312D41"/>
    <w:rsid w:val="5D3E2F94"/>
    <w:rsid w:val="5D3ECF9C"/>
    <w:rsid w:val="5D4725E5"/>
    <w:rsid w:val="5D4CFEE0"/>
    <w:rsid w:val="5D52AEC3"/>
    <w:rsid w:val="5D53DB1F"/>
    <w:rsid w:val="5D56C16A"/>
    <w:rsid w:val="5D59068E"/>
    <w:rsid w:val="5D5B9272"/>
    <w:rsid w:val="5D5BEE5C"/>
    <w:rsid w:val="5D5FE328"/>
    <w:rsid w:val="5D6095B0"/>
    <w:rsid w:val="5D64D2E2"/>
    <w:rsid w:val="5D6553A7"/>
    <w:rsid w:val="5D7A8409"/>
    <w:rsid w:val="5D81645C"/>
    <w:rsid w:val="5D83276C"/>
    <w:rsid w:val="5D8A2EF4"/>
    <w:rsid w:val="5D8C901A"/>
    <w:rsid w:val="5D8EE254"/>
    <w:rsid w:val="5D92D1FD"/>
    <w:rsid w:val="5D982080"/>
    <w:rsid w:val="5D9ABCA1"/>
    <w:rsid w:val="5DA850E4"/>
    <w:rsid w:val="5DAA6F42"/>
    <w:rsid w:val="5DADCC29"/>
    <w:rsid w:val="5DB3D3DF"/>
    <w:rsid w:val="5DB7CEB1"/>
    <w:rsid w:val="5DBBF0A2"/>
    <w:rsid w:val="5DCD7523"/>
    <w:rsid w:val="5DD585D0"/>
    <w:rsid w:val="5DD59A7F"/>
    <w:rsid w:val="5DD7C1D0"/>
    <w:rsid w:val="5DD9C656"/>
    <w:rsid w:val="5DDA3CA1"/>
    <w:rsid w:val="5DE2D562"/>
    <w:rsid w:val="5DE34366"/>
    <w:rsid w:val="5DE45D02"/>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416057"/>
    <w:rsid w:val="5E44CF69"/>
    <w:rsid w:val="5E467273"/>
    <w:rsid w:val="5E49D9C6"/>
    <w:rsid w:val="5E4A5CC5"/>
    <w:rsid w:val="5E4F7B9F"/>
    <w:rsid w:val="5E51FCD7"/>
    <w:rsid w:val="5E5502FA"/>
    <w:rsid w:val="5E5B4994"/>
    <w:rsid w:val="5E5F1929"/>
    <w:rsid w:val="5E61268E"/>
    <w:rsid w:val="5E65C364"/>
    <w:rsid w:val="5E6D7226"/>
    <w:rsid w:val="5E725878"/>
    <w:rsid w:val="5E73434D"/>
    <w:rsid w:val="5E766F02"/>
    <w:rsid w:val="5E785676"/>
    <w:rsid w:val="5E8DA49A"/>
    <w:rsid w:val="5E8EA1D3"/>
    <w:rsid w:val="5E992775"/>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E237DB"/>
    <w:rsid w:val="5EE7DB2D"/>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FD327"/>
    <w:rsid w:val="5F763937"/>
    <w:rsid w:val="5F7726F9"/>
    <w:rsid w:val="5F7AFEFB"/>
    <w:rsid w:val="5F81803B"/>
    <w:rsid w:val="5F878986"/>
    <w:rsid w:val="5F8BF97E"/>
    <w:rsid w:val="5F8CCAA5"/>
    <w:rsid w:val="5F9179CA"/>
    <w:rsid w:val="5F97DBF9"/>
    <w:rsid w:val="5F9CD38B"/>
    <w:rsid w:val="5FA46E3E"/>
    <w:rsid w:val="5FA77BDE"/>
    <w:rsid w:val="5FAA9990"/>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85E96"/>
    <w:rsid w:val="60D86C25"/>
    <w:rsid w:val="60DDC3BA"/>
    <w:rsid w:val="60E693FA"/>
    <w:rsid w:val="60E7ADF5"/>
    <w:rsid w:val="60E9C13D"/>
    <w:rsid w:val="60E9C494"/>
    <w:rsid w:val="60ECBA09"/>
    <w:rsid w:val="60EE3AEB"/>
    <w:rsid w:val="60F6C97A"/>
    <w:rsid w:val="60FB4D8A"/>
    <w:rsid w:val="60FBFFEF"/>
    <w:rsid w:val="61084A69"/>
    <w:rsid w:val="610A74D9"/>
    <w:rsid w:val="6110807C"/>
    <w:rsid w:val="61208D01"/>
    <w:rsid w:val="61212428"/>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B36CAB"/>
    <w:rsid w:val="62C13934"/>
    <w:rsid w:val="62C198DC"/>
    <w:rsid w:val="62C281F9"/>
    <w:rsid w:val="62C50FD7"/>
    <w:rsid w:val="62CA1F3D"/>
    <w:rsid w:val="62D17820"/>
    <w:rsid w:val="62D379E8"/>
    <w:rsid w:val="62DAA7EE"/>
    <w:rsid w:val="62DAFCE1"/>
    <w:rsid w:val="62E13BEE"/>
    <w:rsid w:val="62E49CD5"/>
    <w:rsid w:val="62E5F7D4"/>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4FBF3"/>
    <w:rsid w:val="6416E1FD"/>
    <w:rsid w:val="6417412A"/>
    <w:rsid w:val="64188A14"/>
    <w:rsid w:val="641AAF44"/>
    <w:rsid w:val="641D0FA2"/>
    <w:rsid w:val="641F4104"/>
    <w:rsid w:val="6420CC9A"/>
    <w:rsid w:val="6438BE0A"/>
    <w:rsid w:val="64468279"/>
    <w:rsid w:val="644919BD"/>
    <w:rsid w:val="64592E50"/>
    <w:rsid w:val="645A49F0"/>
    <w:rsid w:val="645B439D"/>
    <w:rsid w:val="645BE869"/>
    <w:rsid w:val="645C0328"/>
    <w:rsid w:val="646416B2"/>
    <w:rsid w:val="64644FA8"/>
    <w:rsid w:val="6465B3B4"/>
    <w:rsid w:val="646F4381"/>
    <w:rsid w:val="6470AF98"/>
    <w:rsid w:val="647A9FB3"/>
    <w:rsid w:val="64806AB8"/>
    <w:rsid w:val="6481CD7A"/>
    <w:rsid w:val="648D000E"/>
    <w:rsid w:val="6492239E"/>
    <w:rsid w:val="64A9B103"/>
    <w:rsid w:val="64AC1DDC"/>
    <w:rsid w:val="64AC4875"/>
    <w:rsid w:val="64AD5AB7"/>
    <w:rsid w:val="64B203BE"/>
    <w:rsid w:val="64B47B1C"/>
    <w:rsid w:val="64B4B9CF"/>
    <w:rsid w:val="64B6AE81"/>
    <w:rsid w:val="64B8A313"/>
    <w:rsid w:val="64BC3777"/>
    <w:rsid w:val="64BFE086"/>
    <w:rsid w:val="64D3DA47"/>
    <w:rsid w:val="64D47783"/>
    <w:rsid w:val="64E293F8"/>
    <w:rsid w:val="64E49DAC"/>
    <w:rsid w:val="64E98F2C"/>
    <w:rsid w:val="64EAD53D"/>
    <w:rsid w:val="64EE52FA"/>
    <w:rsid w:val="64EFE9AF"/>
    <w:rsid w:val="65160F2E"/>
    <w:rsid w:val="651C842D"/>
    <w:rsid w:val="6524351B"/>
    <w:rsid w:val="6526134B"/>
    <w:rsid w:val="6529B1DB"/>
    <w:rsid w:val="652DB737"/>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59B6"/>
    <w:rsid w:val="669B3637"/>
    <w:rsid w:val="66A2AA68"/>
    <w:rsid w:val="66A52D58"/>
    <w:rsid w:val="66A5343D"/>
    <w:rsid w:val="66A76460"/>
    <w:rsid w:val="66B26A1D"/>
    <w:rsid w:val="66B33E28"/>
    <w:rsid w:val="66B452BC"/>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70257A"/>
    <w:rsid w:val="6770DD09"/>
    <w:rsid w:val="677A88E2"/>
    <w:rsid w:val="6781843E"/>
    <w:rsid w:val="6783566C"/>
    <w:rsid w:val="67841461"/>
    <w:rsid w:val="67887725"/>
    <w:rsid w:val="6793A4E5"/>
    <w:rsid w:val="67A0C7A3"/>
    <w:rsid w:val="67A96CCE"/>
    <w:rsid w:val="67AB102F"/>
    <w:rsid w:val="67B354EA"/>
    <w:rsid w:val="67B4E853"/>
    <w:rsid w:val="67B6C758"/>
    <w:rsid w:val="67B72F32"/>
    <w:rsid w:val="67B8452C"/>
    <w:rsid w:val="67BF4D63"/>
    <w:rsid w:val="67BF8DFB"/>
    <w:rsid w:val="67C70A3E"/>
    <w:rsid w:val="67C7878E"/>
    <w:rsid w:val="67C9C46F"/>
    <w:rsid w:val="67D35416"/>
    <w:rsid w:val="67D5BDE8"/>
    <w:rsid w:val="67D85A19"/>
    <w:rsid w:val="67D9D9D2"/>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D0EA8"/>
    <w:rsid w:val="68BEFDE0"/>
    <w:rsid w:val="68C69DE1"/>
    <w:rsid w:val="68C83AD6"/>
    <w:rsid w:val="68D46120"/>
    <w:rsid w:val="68D4B262"/>
    <w:rsid w:val="68D8857E"/>
    <w:rsid w:val="68E6ED83"/>
    <w:rsid w:val="68E896BF"/>
    <w:rsid w:val="68EB787B"/>
    <w:rsid w:val="68EC0F8D"/>
    <w:rsid w:val="68EC7BD4"/>
    <w:rsid w:val="68EC9DD3"/>
    <w:rsid w:val="68FCF9D9"/>
    <w:rsid w:val="68FF506C"/>
    <w:rsid w:val="6902DCB9"/>
    <w:rsid w:val="690BEA5E"/>
    <w:rsid w:val="691CC554"/>
    <w:rsid w:val="69357767"/>
    <w:rsid w:val="6938A512"/>
    <w:rsid w:val="6946B965"/>
    <w:rsid w:val="69486068"/>
    <w:rsid w:val="694BD9D2"/>
    <w:rsid w:val="69508DE7"/>
    <w:rsid w:val="695165E3"/>
    <w:rsid w:val="6956143B"/>
    <w:rsid w:val="695A3A6A"/>
    <w:rsid w:val="695B6CD7"/>
    <w:rsid w:val="696D66D4"/>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B0A59"/>
    <w:rsid w:val="6A2BAA25"/>
    <w:rsid w:val="6A2CD96D"/>
    <w:rsid w:val="6A2EFA3F"/>
    <w:rsid w:val="6A30E40D"/>
    <w:rsid w:val="6A35AFFC"/>
    <w:rsid w:val="6A35EB2E"/>
    <w:rsid w:val="6A3957F1"/>
    <w:rsid w:val="6A3E52D2"/>
    <w:rsid w:val="6A5360FB"/>
    <w:rsid w:val="6A556681"/>
    <w:rsid w:val="6A5B96B4"/>
    <w:rsid w:val="6A6258AA"/>
    <w:rsid w:val="6A676A64"/>
    <w:rsid w:val="6A6B03ED"/>
    <w:rsid w:val="6A70E733"/>
    <w:rsid w:val="6A77300A"/>
    <w:rsid w:val="6A7F3785"/>
    <w:rsid w:val="6A7F9CF4"/>
    <w:rsid w:val="6A81BBD1"/>
    <w:rsid w:val="6A844E5E"/>
    <w:rsid w:val="6A858437"/>
    <w:rsid w:val="6A879E7C"/>
    <w:rsid w:val="6A88FE19"/>
    <w:rsid w:val="6A8A4D53"/>
    <w:rsid w:val="6A8F6790"/>
    <w:rsid w:val="6A97E9CD"/>
    <w:rsid w:val="6A983A88"/>
    <w:rsid w:val="6A9A0116"/>
    <w:rsid w:val="6A9B0031"/>
    <w:rsid w:val="6AA36454"/>
    <w:rsid w:val="6AAAFFD2"/>
    <w:rsid w:val="6AABB00E"/>
    <w:rsid w:val="6AAD6E44"/>
    <w:rsid w:val="6AAF014A"/>
    <w:rsid w:val="6ABD90FE"/>
    <w:rsid w:val="6AC08C5F"/>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28B0D"/>
    <w:rsid w:val="6B163402"/>
    <w:rsid w:val="6B22DB2A"/>
    <w:rsid w:val="6B243151"/>
    <w:rsid w:val="6B2438B8"/>
    <w:rsid w:val="6B267275"/>
    <w:rsid w:val="6B2B92B7"/>
    <w:rsid w:val="6B328536"/>
    <w:rsid w:val="6B40021A"/>
    <w:rsid w:val="6B4C749E"/>
    <w:rsid w:val="6B4CE1AE"/>
    <w:rsid w:val="6B51D6E0"/>
    <w:rsid w:val="6B624B09"/>
    <w:rsid w:val="6B63F4D9"/>
    <w:rsid w:val="6B68FE6E"/>
    <w:rsid w:val="6B6A6962"/>
    <w:rsid w:val="6B6B1F20"/>
    <w:rsid w:val="6B6B9D24"/>
    <w:rsid w:val="6B7AD379"/>
    <w:rsid w:val="6B7F0D12"/>
    <w:rsid w:val="6B88497E"/>
    <w:rsid w:val="6B8E758D"/>
    <w:rsid w:val="6B91A3C3"/>
    <w:rsid w:val="6B969367"/>
    <w:rsid w:val="6B96EB34"/>
    <w:rsid w:val="6BA8E498"/>
    <w:rsid w:val="6BB87A5F"/>
    <w:rsid w:val="6BBBE252"/>
    <w:rsid w:val="6BBD99BB"/>
    <w:rsid w:val="6BC7E092"/>
    <w:rsid w:val="6BCC427B"/>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5EA88"/>
    <w:rsid w:val="6C365BE1"/>
    <w:rsid w:val="6C380390"/>
    <w:rsid w:val="6C39D8F7"/>
    <w:rsid w:val="6C3CDF6D"/>
    <w:rsid w:val="6C40CFEE"/>
    <w:rsid w:val="6C415A41"/>
    <w:rsid w:val="6C476548"/>
    <w:rsid w:val="6C4FD6FB"/>
    <w:rsid w:val="6C51A930"/>
    <w:rsid w:val="6C557895"/>
    <w:rsid w:val="6C583A3E"/>
    <w:rsid w:val="6C5ACD9D"/>
    <w:rsid w:val="6C5B57F2"/>
    <w:rsid w:val="6C65F5DA"/>
    <w:rsid w:val="6C68FB0D"/>
    <w:rsid w:val="6C6C9DBC"/>
    <w:rsid w:val="6C6E8AC6"/>
    <w:rsid w:val="6C6FA785"/>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D13A9D"/>
    <w:rsid w:val="6CD58284"/>
    <w:rsid w:val="6CD61AAB"/>
    <w:rsid w:val="6CD74567"/>
    <w:rsid w:val="6CD98CCC"/>
    <w:rsid w:val="6CDCD1FE"/>
    <w:rsid w:val="6CE73E0E"/>
    <w:rsid w:val="6CEC7313"/>
    <w:rsid w:val="6CF25AF4"/>
    <w:rsid w:val="6CF83B92"/>
    <w:rsid w:val="6CF944EF"/>
    <w:rsid w:val="6CFB8B29"/>
    <w:rsid w:val="6D067B2C"/>
    <w:rsid w:val="6D069F53"/>
    <w:rsid w:val="6D0CEBA1"/>
    <w:rsid w:val="6D0FA7CA"/>
    <w:rsid w:val="6D10C174"/>
    <w:rsid w:val="6D166CC9"/>
    <w:rsid w:val="6D25A690"/>
    <w:rsid w:val="6D2870F3"/>
    <w:rsid w:val="6D2967C4"/>
    <w:rsid w:val="6D2BA048"/>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F1EB8"/>
    <w:rsid w:val="6D9F8058"/>
    <w:rsid w:val="6DA4094A"/>
    <w:rsid w:val="6DA74880"/>
    <w:rsid w:val="6DA801B9"/>
    <w:rsid w:val="6DA80C34"/>
    <w:rsid w:val="6DB4DCEE"/>
    <w:rsid w:val="6DBF49E4"/>
    <w:rsid w:val="6DBF9754"/>
    <w:rsid w:val="6DC00A95"/>
    <w:rsid w:val="6DC32EA0"/>
    <w:rsid w:val="6DC5417E"/>
    <w:rsid w:val="6DD05213"/>
    <w:rsid w:val="6DD199F0"/>
    <w:rsid w:val="6DD42A68"/>
    <w:rsid w:val="6DD85410"/>
    <w:rsid w:val="6DD90318"/>
    <w:rsid w:val="6DDA72B5"/>
    <w:rsid w:val="6DDA7866"/>
    <w:rsid w:val="6DE15ADA"/>
    <w:rsid w:val="6DE32437"/>
    <w:rsid w:val="6DE801CC"/>
    <w:rsid w:val="6DEA7FDD"/>
    <w:rsid w:val="6DEBAFF3"/>
    <w:rsid w:val="6DEE127C"/>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9452E"/>
    <w:rsid w:val="6E6B37F3"/>
    <w:rsid w:val="6E71A627"/>
    <w:rsid w:val="6E75EC13"/>
    <w:rsid w:val="6E78E1AE"/>
    <w:rsid w:val="6E7A5312"/>
    <w:rsid w:val="6E7CBBBB"/>
    <w:rsid w:val="6E7DFE73"/>
    <w:rsid w:val="6E81DDFC"/>
    <w:rsid w:val="6E898255"/>
    <w:rsid w:val="6E8D98D8"/>
    <w:rsid w:val="6E917DF7"/>
    <w:rsid w:val="6E9B8AFB"/>
    <w:rsid w:val="6E9C264F"/>
    <w:rsid w:val="6EA39858"/>
    <w:rsid w:val="6EAA8E58"/>
    <w:rsid w:val="6EB7EDB8"/>
    <w:rsid w:val="6EBBFB33"/>
    <w:rsid w:val="6EC57581"/>
    <w:rsid w:val="6EC92FC4"/>
    <w:rsid w:val="6ED13EF7"/>
    <w:rsid w:val="6ED4A1D1"/>
    <w:rsid w:val="6ED69C37"/>
    <w:rsid w:val="6EDA87FC"/>
    <w:rsid w:val="6EDE65E2"/>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C3193"/>
    <w:rsid w:val="6F3F2A29"/>
    <w:rsid w:val="6F4035E8"/>
    <w:rsid w:val="6F4069AA"/>
    <w:rsid w:val="6F426261"/>
    <w:rsid w:val="6F44E9B5"/>
    <w:rsid w:val="6F4A340E"/>
    <w:rsid w:val="6F5B4845"/>
    <w:rsid w:val="6F6138E5"/>
    <w:rsid w:val="6F613D99"/>
    <w:rsid w:val="6F61A0AC"/>
    <w:rsid w:val="6F6F0238"/>
    <w:rsid w:val="6F70004D"/>
    <w:rsid w:val="6F7174D2"/>
    <w:rsid w:val="6F72B364"/>
    <w:rsid w:val="6F7B2296"/>
    <w:rsid w:val="6F836241"/>
    <w:rsid w:val="6F83D797"/>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78CAF"/>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AB1EB"/>
    <w:rsid w:val="705BED0F"/>
    <w:rsid w:val="70634C12"/>
    <w:rsid w:val="7065A70B"/>
    <w:rsid w:val="7069D77E"/>
    <w:rsid w:val="706BFBB0"/>
    <w:rsid w:val="70710032"/>
    <w:rsid w:val="70710B83"/>
    <w:rsid w:val="7071B8E3"/>
    <w:rsid w:val="707401F1"/>
    <w:rsid w:val="7078C002"/>
    <w:rsid w:val="70797FDE"/>
    <w:rsid w:val="708C5B14"/>
    <w:rsid w:val="7093C60A"/>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F2B569"/>
    <w:rsid w:val="70F53316"/>
    <w:rsid w:val="70F57410"/>
    <w:rsid w:val="710833A2"/>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D297F"/>
    <w:rsid w:val="714FEC8E"/>
    <w:rsid w:val="715958C6"/>
    <w:rsid w:val="715C3A2D"/>
    <w:rsid w:val="71671381"/>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33301"/>
    <w:rsid w:val="71E5C0D5"/>
    <w:rsid w:val="71E64D54"/>
    <w:rsid w:val="71EB6739"/>
    <w:rsid w:val="71ECB91E"/>
    <w:rsid w:val="71EE4246"/>
    <w:rsid w:val="71F02E1B"/>
    <w:rsid w:val="71F1F6AC"/>
    <w:rsid w:val="71F5E827"/>
    <w:rsid w:val="71F7307C"/>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415A42"/>
    <w:rsid w:val="7242B392"/>
    <w:rsid w:val="724DBF7C"/>
    <w:rsid w:val="725296C5"/>
    <w:rsid w:val="72567890"/>
    <w:rsid w:val="72583C26"/>
    <w:rsid w:val="725ABF63"/>
    <w:rsid w:val="725B31D1"/>
    <w:rsid w:val="725E2FC1"/>
    <w:rsid w:val="72656FF5"/>
    <w:rsid w:val="7265C052"/>
    <w:rsid w:val="7265CA1E"/>
    <w:rsid w:val="726A8F9A"/>
    <w:rsid w:val="726DECBC"/>
    <w:rsid w:val="72718B5A"/>
    <w:rsid w:val="7273D74E"/>
    <w:rsid w:val="7273EF27"/>
    <w:rsid w:val="7279EC1F"/>
    <w:rsid w:val="727A1CA5"/>
    <w:rsid w:val="727D41E5"/>
    <w:rsid w:val="72837FCB"/>
    <w:rsid w:val="728A44CC"/>
    <w:rsid w:val="728E2B76"/>
    <w:rsid w:val="728EFEE7"/>
    <w:rsid w:val="728F1DA1"/>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914A7"/>
    <w:rsid w:val="72F96583"/>
    <w:rsid w:val="72FA4B6F"/>
    <w:rsid w:val="72FBA4D5"/>
    <w:rsid w:val="72FDE137"/>
    <w:rsid w:val="72FE7A71"/>
    <w:rsid w:val="72FEBC49"/>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D400C3"/>
    <w:rsid w:val="73D5F781"/>
    <w:rsid w:val="73D68A53"/>
    <w:rsid w:val="73D9F424"/>
    <w:rsid w:val="73E34241"/>
    <w:rsid w:val="73E5D30E"/>
    <w:rsid w:val="73E89641"/>
    <w:rsid w:val="73EA9829"/>
    <w:rsid w:val="73F9795D"/>
    <w:rsid w:val="7400EC20"/>
    <w:rsid w:val="7401FDF7"/>
    <w:rsid w:val="74033104"/>
    <w:rsid w:val="7406E492"/>
    <w:rsid w:val="7411A245"/>
    <w:rsid w:val="74148F99"/>
    <w:rsid w:val="7415B352"/>
    <w:rsid w:val="74162FB2"/>
    <w:rsid w:val="741B01A3"/>
    <w:rsid w:val="741C83E0"/>
    <w:rsid w:val="741ED011"/>
    <w:rsid w:val="74235F64"/>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B11B6"/>
    <w:rsid w:val="74C0E8C0"/>
    <w:rsid w:val="74C2F66E"/>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31796C"/>
    <w:rsid w:val="7531801F"/>
    <w:rsid w:val="7536FF5A"/>
    <w:rsid w:val="7537A731"/>
    <w:rsid w:val="753BC4B6"/>
    <w:rsid w:val="75408B6D"/>
    <w:rsid w:val="7541FEF6"/>
    <w:rsid w:val="7542B2E1"/>
    <w:rsid w:val="754715F9"/>
    <w:rsid w:val="754869C8"/>
    <w:rsid w:val="754BA605"/>
    <w:rsid w:val="755C6722"/>
    <w:rsid w:val="755E7B6B"/>
    <w:rsid w:val="7562F074"/>
    <w:rsid w:val="7563CB6F"/>
    <w:rsid w:val="7567FE78"/>
    <w:rsid w:val="756BC6C1"/>
    <w:rsid w:val="7570D972"/>
    <w:rsid w:val="7571F37C"/>
    <w:rsid w:val="75730D62"/>
    <w:rsid w:val="7576A73F"/>
    <w:rsid w:val="7579ED95"/>
    <w:rsid w:val="757BF18C"/>
    <w:rsid w:val="757C74D9"/>
    <w:rsid w:val="757CD87A"/>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904F9"/>
    <w:rsid w:val="75DCEB7D"/>
    <w:rsid w:val="75DF9D30"/>
    <w:rsid w:val="75E66B1B"/>
    <w:rsid w:val="75E7A0A6"/>
    <w:rsid w:val="75EB7322"/>
    <w:rsid w:val="75F3258A"/>
    <w:rsid w:val="75F4B122"/>
    <w:rsid w:val="75F50B92"/>
    <w:rsid w:val="75F80269"/>
    <w:rsid w:val="75FD93DC"/>
    <w:rsid w:val="75FDA304"/>
    <w:rsid w:val="76070304"/>
    <w:rsid w:val="7607F0D7"/>
    <w:rsid w:val="760CD290"/>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4BC7A"/>
    <w:rsid w:val="76B5C8A7"/>
    <w:rsid w:val="76B74AE9"/>
    <w:rsid w:val="76BE22A0"/>
    <w:rsid w:val="76CCFE47"/>
    <w:rsid w:val="76D74E05"/>
    <w:rsid w:val="76D8C088"/>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37DE75"/>
    <w:rsid w:val="7741A396"/>
    <w:rsid w:val="77424E19"/>
    <w:rsid w:val="7747DD46"/>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41237"/>
    <w:rsid w:val="77B4B5FF"/>
    <w:rsid w:val="77B560D6"/>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9E7D8"/>
    <w:rsid w:val="786A729F"/>
    <w:rsid w:val="786BE4DC"/>
    <w:rsid w:val="786E8075"/>
    <w:rsid w:val="787B1054"/>
    <w:rsid w:val="78854BA8"/>
    <w:rsid w:val="7892D309"/>
    <w:rsid w:val="78937FFD"/>
    <w:rsid w:val="7898D4DE"/>
    <w:rsid w:val="78A116A7"/>
    <w:rsid w:val="78A19CED"/>
    <w:rsid w:val="78A52350"/>
    <w:rsid w:val="78A89776"/>
    <w:rsid w:val="78AAEEEB"/>
    <w:rsid w:val="78B12944"/>
    <w:rsid w:val="78D2E6A1"/>
    <w:rsid w:val="78DC3A19"/>
    <w:rsid w:val="78DE3C1E"/>
    <w:rsid w:val="78DFAD72"/>
    <w:rsid w:val="78E0EBB9"/>
    <w:rsid w:val="78E1A5CE"/>
    <w:rsid w:val="78E2BDDB"/>
    <w:rsid w:val="78EA2968"/>
    <w:rsid w:val="78EE2665"/>
    <w:rsid w:val="78EE2A05"/>
    <w:rsid w:val="78F8208E"/>
    <w:rsid w:val="78FEF563"/>
    <w:rsid w:val="7905F95A"/>
    <w:rsid w:val="790DC6A5"/>
    <w:rsid w:val="79127FA8"/>
    <w:rsid w:val="79155793"/>
    <w:rsid w:val="791E124F"/>
    <w:rsid w:val="791E4C85"/>
    <w:rsid w:val="7924C9E1"/>
    <w:rsid w:val="792831CF"/>
    <w:rsid w:val="792A5F89"/>
    <w:rsid w:val="7931B96C"/>
    <w:rsid w:val="793CB18A"/>
    <w:rsid w:val="793E616D"/>
    <w:rsid w:val="794311E9"/>
    <w:rsid w:val="794702F2"/>
    <w:rsid w:val="794C9273"/>
    <w:rsid w:val="7958ADB5"/>
    <w:rsid w:val="7958F586"/>
    <w:rsid w:val="795CFBFF"/>
    <w:rsid w:val="795EE654"/>
    <w:rsid w:val="795F0B54"/>
    <w:rsid w:val="795FEC5C"/>
    <w:rsid w:val="79667CE8"/>
    <w:rsid w:val="796B3C15"/>
    <w:rsid w:val="796DCEBC"/>
    <w:rsid w:val="796EBFA6"/>
    <w:rsid w:val="7970692A"/>
    <w:rsid w:val="7971DBD8"/>
    <w:rsid w:val="79728C7C"/>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E3CE7C"/>
    <w:rsid w:val="79F2A338"/>
    <w:rsid w:val="79F578D5"/>
    <w:rsid w:val="79F700ED"/>
    <w:rsid w:val="79FA75C2"/>
    <w:rsid w:val="79FD071C"/>
    <w:rsid w:val="7A00EF76"/>
    <w:rsid w:val="7A0833CD"/>
    <w:rsid w:val="7A110FD5"/>
    <w:rsid w:val="7A1B322A"/>
    <w:rsid w:val="7A1F02B5"/>
    <w:rsid w:val="7A21B06A"/>
    <w:rsid w:val="7A26D442"/>
    <w:rsid w:val="7A2C79F2"/>
    <w:rsid w:val="7A2DC89D"/>
    <w:rsid w:val="7A2E355D"/>
    <w:rsid w:val="7A31DA8C"/>
    <w:rsid w:val="7A31E81A"/>
    <w:rsid w:val="7A348D9A"/>
    <w:rsid w:val="7A44C021"/>
    <w:rsid w:val="7A4ACC21"/>
    <w:rsid w:val="7A4E317B"/>
    <w:rsid w:val="7A534654"/>
    <w:rsid w:val="7A55E01C"/>
    <w:rsid w:val="7A5AC192"/>
    <w:rsid w:val="7A5AC6CC"/>
    <w:rsid w:val="7A5ADA56"/>
    <w:rsid w:val="7A5F8FCC"/>
    <w:rsid w:val="7A61C16E"/>
    <w:rsid w:val="7A6EE863"/>
    <w:rsid w:val="7A6F4D90"/>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79BCB"/>
    <w:rsid w:val="7B12DB8E"/>
    <w:rsid w:val="7B14FDCD"/>
    <w:rsid w:val="7B1DD68B"/>
    <w:rsid w:val="7B23326F"/>
    <w:rsid w:val="7B2682CB"/>
    <w:rsid w:val="7B2F376F"/>
    <w:rsid w:val="7B35D603"/>
    <w:rsid w:val="7B382ED1"/>
    <w:rsid w:val="7B3BD35F"/>
    <w:rsid w:val="7B3DD818"/>
    <w:rsid w:val="7B44441B"/>
    <w:rsid w:val="7B486D81"/>
    <w:rsid w:val="7B4AC5B7"/>
    <w:rsid w:val="7B4B16D1"/>
    <w:rsid w:val="7B566BC4"/>
    <w:rsid w:val="7B5C89D5"/>
    <w:rsid w:val="7B5EF0DE"/>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A4A0F"/>
    <w:rsid w:val="7BAA6EFB"/>
    <w:rsid w:val="7BAB3640"/>
    <w:rsid w:val="7BAB8D47"/>
    <w:rsid w:val="7BAC7AB8"/>
    <w:rsid w:val="7BAE2FC9"/>
    <w:rsid w:val="7BAF005F"/>
    <w:rsid w:val="7BB065A0"/>
    <w:rsid w:val="7BBA5B7F"/>
    <w:rsid w:val="7BBBD9D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39ABAD"/>
    <w:rsid w:val="7C39C022"/>
    <w:rsid w:val="7C3FC8B0"/>
    <w:rsid w:val="7C3FCC8A"/>
    <w:rsid w:val="7C4B58BB"/>
    <w:rsid w:val="7C4C404C"/>
    <w:rsid w:val="7C4D01D4"/>
    <w:rsid w:val="7C51A484"/>
    <w:rsid w:val="7C5BEB2A"/>
    <w:rsid w:val="7C5ED695"/>
    <w:rsid w:val="7C66FAAB"/>
    <w:rsid w:val="7C678495"/>
    <w:rsid w:val="7C6A1970"/>
    <w:rsid w:val="7C6B5452"/>
    <w:rsid w:val="7C6CA359"/>
    <w:rsid w:val="7C6D9CEB"/>
    <w:rsid w:val="7C6F1E3B"/>
    <w:rsid w:val="7C79BB05"/>
    <w:rsid w:val="7C808173"/>
    <w:rsid w:val="7C85D6DE"/>
    <w:rsid w:val="7C871DD0"/>
    <w:rsid w:val="7C93B6AF"/>
    <w:rsid w:val="7C979DF4"/>
    <w:rsid w:val="7C9E9913"/>
    <w:rsid w:val="7CB631FF"/>
    <w:rsid w:val="7CB7ECB5"/>
    <w:rsid w:val="7CB8F057"/>
    <w:rsid w:val="7CB95DE4"/>
    <w:rsid w:val="7CBA074A"/>
    <w:rsid w:val="7CC28A0A"/>
    <w:rsid w:val="7CC2B1A4"/>
    <w:rsid w:val="7CC38A0B"/>
    <w:rsid w:val="7CC5300E"/>
    <w:rsid w:val="7CDA3EB0"/>
    <w:rsid w:val="7CE73356"/>
    <w:rsid w:val="7CE9E3D6"/>
    <w:rsid w:val="7CEC40AD"/>
    <w:rsid w:val="7CEF8DC2"/>
    <w:rsid w:val="7CFCD439"/>
    <w:rsid w:val="7D0ADF96"/>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27B44"/>
    <w:rsid w:val="7D973492"/>
    <w:rsid w:val="7D987B87"/>
    <w:rsid w:val="7D9D3920"/>
    <w:rsid w:val="7DAAC2D9"/>
    <w:rsid w:val="7DAAC463"/>
    <w:rsid w:val="7DAD6515"/>
    <w:rsid w:val="7DB9C9A7"/>
    <w:rsid w:val="7DBE7D34"/>
    <w:rsid w:val="7DC08930"/>
    <w:rsid w:val="7DC53E8C"/>
    <w:rsid w:val="7DC7DE02"/>
    <w:rsid w:val="7DCA2EF8"/>
    <w:rsid w:val="7DCB52E2"/>
    <w:rsid w:val="7DCC7465"/>
    <w:rsid w:val="7DCC76CB"/>
    <w:rsid w:val="7DD3C66E"/>
    <w:rsid w:val="7DDF6046"/>
    <w:rsid w:val="7DE26C27"/>
    <w:rsid w:val="7DE84D28"/>
    <w:rsid w:val="7DF6B0BF"/>
    <w:rsid w:val="7DFDE836"/>
    <w:rsid w:val="7DFEB865"/>
    <w:rsid w:val="7E0B059F"/>
    <w:rsid w:val="7E0B8778"/>
    <w:rsid w:val="7E1762DE"/>
    <w:rsid w:val="7E20BAC8"/>
    <w:rsid w:val="7E22FAE8"/>
    <w:rsid w:val="7E2ADBD8"/>
    <w:rsid w:val="7E2CE47D"/>
    <w:rsid w:val="7E2E759D"/>
    <w:rsid w:val="7E30CAD4"/>
    <w:rsid w:val="7E313E3B"/>
    <w:rsid w:val="7E368E41"/>
    <w:rsid w:val="7E3DBCC1"/>
    <w:rsid w:val="7E3E5783"/>
    <w:rsid w:val="7E4226FA"/>
    <w:rsid w:val="7E49B0E2"/>
    <w:rsid w:val="7E4AFB23"/>
    <w:rsid w:val="7E4EB929"/>
    <w:rsid w:val="7E521D05"/>
    <w:rsid w:val="7E57D6BD"/>
    <w:rsid w:val="7E62D369"/>
    <w:rsid w:val="7E661786"/>
    <w:rsid w:val="7E66CE6B"/>
    <w:rsid w:val="7E682AED"/>
    <w:rsid w:val="7E6A7141"/>
    <w:rsid w:val="7E6CF6C7"/>
    <w:rsid w:val="7E6E408E"/>
    <w:rsid w:val="7E6F1907"/>
    <w:rsid w:val="7E70DA16"/>
    <w:rsid w:val="7E73D923"/>
    <w:rsid w:val="7E74DAD1"/>
    <w:rsid w:val="7E8C1E29"/>
    <w:rsid w:val="7E8E4101"/>
    <w:rsid w:val="7E95E310"/>
    <w:rsid w:val="7E96582C"/>
    <w:rsid w:val="7E9668C5"/>
    <w:rsid w:val="7E9D22A1"/>
    <w:rsid w:val="7EA0A990"/>
    <w:rsid w:val="7EA0D183"/>
    <w:rsid w:val="7EAB821A"/>
    <w:rsid w:val="7EAC2E41"/>
    <w:rsid w:val="7EB21A03"/>
    <w:rsid w:val="7EB4F7A9"/>
    <w:rsid w:val="7ECCD476"/>
    <w:rsid w:val="7ED62CCD"/>
    <w:rsid w:val="7EDCB7D1"/>
    <w:rsid w:val="7EE122CD"/>
    <w:rsid w:val="7EE5E188"/>
    <w:rsid w:val="7EE63F1F"/>
    <w:rsid w:val="7EE917A3"/>
    <w:rsid w:val="7EEF09E2"/>
    <w:rsid w:val="7EF7C3AF"/>
    <w:rsid w:val="7EFA9470"/>
    <w:rsid w:val="7EFC8E26"/>
    <w:rsid w:val="7F02C574"/>
    <w:rsid w:val="7F055ADD"/>
    <w:rsid w:val="7F109D89"/>
    <w:rsid w:val="7F14DBA4"/>
    <w:rsid w:val="7F180A89"/>
    <w:rsid w:val="7F1AE069"/>
    <w:rsid w:val="7F2A30A3"/>
    <w:rsid w:val="7F32D257"/>
    <w:rsid w:val="7F32DD41"/>
    <w:rsid w:val="7F35CC65"/>
    <w:rsid w:val="7F38CD74"/>
    <w:rsid w:val="7F397627"/>
    <w:rsid w:val="7F4005F8"/>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6BDAA"/>
  <w15:docId w15:val="{352BE965-1169-40D9-8428-F6BD8616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9D5"/>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eastAsiaTheme="majorEastAsia" w:hAnsiTheme="majorHAnsi"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eastAsiaTheme="majorEastAsia" w:hAnsiTheme="majorHAnsi"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eastAsiaTheme="majorEastAsia" w:hAnsiTheme="majorHAnsi"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customStyle="1" w:styleId="TextoindependienteCar">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customStyle="1" w:styleId="Mencinsinresolver1">
    <w:name w:val="Mención sin resolver1"/>
    <w:basedOn w:val="Fuentedeprrafopredeter"/>
    <w:uiPriority w:val="99"/>
    <w:semiHidden/>
    <w:unhideWhenUsed/>
    <w:rsid w:val="00AD6447"/>
    <w:rPr>
      <w:color w:val="605E5C"/>
      <w:shd w:val="clear" w:color="auto" w:fill="E1DFDD"/>
    </w:rPr>
  </w:style>
  <w:style w:type="character" w:customStyle="1" w:styleId="Ttulo2Car">
    <w:name w:val="Título 2 Car"/>
    <w:basedOn w:val="Fuentedeprrafopredeter"/>
    <w:link w:val="Ttulo2"/>
    <w:uiPriority w:val="9"/>
    <w:rsid w:val="00755AF3"/>
    <w:rPr>
      <w:rFonts w:ascii="Calibri" w:eastAsia="Calibri" w:hAnsi="Calibri" w:cs="Calibri"/>
      <w:b/>
      <w:bCs/>
      <w:color w:val="1F3864" w:themeColor="accent1" w:themeShade="80"/>
      <w:kern w:val="0"/>
      <w:sz w:val="24"/>
      <w:szCs w:val="24"/>
      <w:lang w:eastAsia="es-CO"/>
    </w:rPr>
  </w:style>
  <w:style w:type="character" w:customStyle="1" w:styleId="Ttulo1Car">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customStyle="1" w:styleId="Ttulo3Car">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eastAsia="Times New Roman" w:hAnsi="Arial" w:cs="Times New Roman"/>
      <w:sz w:val="20"/>
      <w:szCs w:val="20"/>
      <w:lang w:eastAsia="es-MX"/>
    </w:rPr>
  </w:style>
  <w:style w:type="character" w:customStyle="1" w:styleId="TextonotapieCar">
    <w:name w:val="Texto nota pie Car"/>
    <w:basedOn w:val="Fuentedeprrafopredeter"/>
    <w:link w:val="Textonotapie"/>
    <w:uiPriority w:val="99"/>
    <w:semiHidden/>
    <w:rsid w:val="00EF17AA"/>
    <w:rPr>
      <w:rFonts w:ascii="Arial" w:eastAsia="Times New Roman" w:hAnsi="Arial"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customStyle="1" w:styleId="Tablaconcuadrcula4-nfasis11">
    <w:name w:val="Tabla con cuadrícula 4 - Énfasis 11"/>
    <w:basedOn w:val="Tablanormal"/>
    <w:uiPriority w:val="49"/>
    <w:rsid w:val="00C9284B"/>
    <w:pPr>
      <w:spacing w:after="0" w:line="240" w:lineRule="auto"/>
    </w:pPr>
    <w:tblPr>
      <w:tblStyleRowBandSize w:val="1"/>
      <w:tblStyleColBandSize w:val="1"/>
    </w:tblPr>
    <w:tcPr>
      <w:tcBorders>
        <w:left w:val="single" w:sz="4" w:space="0" w:color="4472C4" w:themeColor="accent1"/>
        <w:right w:val="single" w:sz="4" w:space="0" w:color="4472C4" w:themeColor="accent1"/>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AE18AC"/>
    <w:rPr>
      <w:rFonts w:asciiTheme="majorHAnsi" w:eastAsiaTheme="majorEastAsia" w:hAnsiTheme="majorHAnsi" w:cstheme="majorBidi"/>
      <w:b/>
      <w:i/>
      <w:iCs/>
      <w:color w:val="1F3864" w:themeColor="accent1" w:themeShade="80"/>
    </w:rPr>
  </w:style>
  <w:style w:type="character" w:customStyle="1" w:styleId="Ttulo5Car">
    <w:name w:val="Título 5 Car"/>
    <w:basedOn w:val="Fuentedeprrafopredeter"/>
    <w:link w:val="Ttulo5"/>
    <w:uiPriority w:val="9"/>
    <w:rsid w:val="00EB13E5"/>
    <w:rPr>
      <w:rFonts w:asciiTheme="majorHAnsi" w:eastAsiaTheme="majorEastAsia" w:hAnsiTheme="majorHAnsi" w:cstheme="majorBidi"/>
      <w:b/>
      <w:color w:val="1F3864" w:themeColor="accent1" w:themeShade="80"/>
    </w:rPr>
  </w:style>
  <w:style w:type="character" w:customStyle="1" w:styleId="Ttulo6Car">
    <w:name w:val="Título 6 Car"/>
    <w:basedOn w:val="Fuentedeprrafopredeter"/>
    <w:link w:val="Ttulo6"/>
    <w:uiPriority w:val="9"/>
    <w:rsid w:val="00A15482"/>
    <w:rPr>
      <w:rFonts w:asciiTheme="majorHAnsi" w:eastAsiaTheme="majorEastAsia" w:hAnsiTheme="majorHAnsi"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customStyle="1" w:styleId="TtuloCar">
    <w:name w:val="Título Car"/>
    <w:basedOn w:val="Fuentedeprrafopredeter"/>
    <w:link w:val="Ttulo"/>
    <w:uiPriority w:val="10"/>
    <w:rsid w:val="00701A3F"/>
    <w:rPr>
      <w:rFonts w:ascii="Calibri" w:eastAsia="Calibri" w:hAnsi="Calibri" w:cs="Calibri"/>
      <w:b/>
      <w:bCs/>
      <w:kern w:val="0"/>
      <w:sz w:val="32"/>
      <w:szCs w:val="32"/>
      <w:lang w:val="es-ES"/>
    </w:rPr>
  </w:style>
  <w:style w:type="character" w:customStyle="1" w:styleId="Ttulo7Car">
    <w:name w:val="Título 7 Car"/>
    <w:basedOn w:val="Fuentedeprrafopredeter"/>
    <w:link w:val="Ttulo7"/>
    <w:uiPriority w:val="9"/>
    <w:rsid w:val="009E212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E21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9E2122"/>
    <w:rPr>
      <w:rFonts w:asciiTheme="majorHAnsi" w:eastAsiaTheme="majorEastAsia" w:hAnsiTheme="majorHAnsi" w:cstheme="majorBidi"/>
      <w:i/>
      <w:iCs/>
      <w:color w:val="272727" w:themeColor="text1" w:themeTint="D8"/>
      <w:sz w:val="21"/>
      <w:szCs w:val="21"/>
    </w:rPr>
  </w:style>
  <w:style w:type="paragraph" w:customStyle="1" w:styleId="Default">
    <w:name w:val="Default"/>
    <w:rsid w:val="001A6628"/>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eastAsiaTheme="majorEastAsia" w:hAnsiTheme="majorHAnsi"/>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customStyle="1" w:styleId="TableNormal10">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0">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0">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msonormal0">
    <w:name w:val="msonormal"/>
    <w:basedOn w:val="Normal"/>
    <w:rsid w:val="00D164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Fuentedeprrafopredeter"/>
    <w:rsid w:val="00D164CA"/>
  </w:style>
  <w:style w:type="paragraph" w:customStyle="1" w:styleId="xl65">
    <w:name w:val="xl65"/>
    <w:basedOn w:val="Normal"/>
    <w:rsid w:val="00046E4D"/>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6">
    <w:name w:val="xl66"/>
    <w:basedOn w:val="Normal"/>
    <w:rsid w:val="00046E4D"/>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7">
    <w:name w:val="xl67"/>
    <w:basedOn w:val="Normal"/>
    <w:rsid w:val="00046E4D"/>
    <w:pPr>
      <w:pBdr>
        <w:top w:val="single" w:sz="8" w:space="0" w:color="4472C4"/>
        <w:bottom w:val="single" w:sz="8" w:space="0" w:color="4472C4"/>
        <w:right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8">
    <w:name w:val="xl68"/>
    <w:basedOn w:val="Normal"/>
    <w:rsid w:val="00046E4D"/>
    <w:pPr>
      <w:pBdr>
        <w:left w:val="single" w:sz="8" w:space="0" w:color="8EAADB"/>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69">
    <w:name w:val="xl69"/>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0">
    <w:name w:val="xl70"/>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1">
    <w:name w:val="xl71"/>
    <w:basedOn w:val="Normal"/>
    <w:rsid w:val="00046E4D"/>
    <w:pPr>
      <w:pBdr>
        <w:left w:val="single" w:sz="8" w:space="0" w:color="8EAADB"/>
        <w:bottom w:val="single" w:sz="8" w:space="0" w:color="8EAADB"/>
        <w:right w:val="single" w:sz="8" w:space="0" w:color="8EAADB"/>
      </w:pBdr>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72">
    <w:name w:val="xl72"/>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paragraph" w:customStyle="1" w:styleId="xl73">
    <w:name w:val="xl73"/>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customStyle="1" w:styleId="xl63">
    <w:name w:val="xl63"/>
    <w:basedOn w:val="Normal"/>
    <w:rsid w:val="008603E9"/>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4">
    <w:name w:val="xl64"/>
    <w:basedOn w:val="Normal"/>
    <w:rsid w:val="008603E9"/>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customStyle="1" w:styleId="7">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customStyle="1" w:styleId="6">
    <w:name w:val="6"/>
    <w:basedOn w:val="Tablanormal"/>
    <w:rsid w:val="006E2A2B"/>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5">
    <w:name w:val="5"/>
    <w:basedOn w:val="Tablanormal"/>
    <w:rsid w:val="00E679C2"/>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4">
    <w:name w:val="4"/>
    <w:basedOn w:val="Tablanormal"/>
    <w:rsid w:val="002133EC"/>
    <w:tblPr/>
  </w:style>
  <w:style w:type="table" w:customStyle="1" w:styleId="3">
    <w:name w:val="3"/>
    <w:basedOn w:val="Tablanormal"/>
    <w:rsid w:val="00862D8A"/>
    <w:tblPr/>
  </w:style>
  <w:style w:type="table" w:customStyle="1" w:styleId="2">
    <w:name w:val="2"/>
    <w:basedOn w:val="Tablanormal"/>
    <w:rsid w:val="006306BE"/>
    <w:tblPr/>
  </w:style>
  <w:style w:type="table" w:customStyle="1" w:styleId="NormalTable00">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customStyle="1" w:styleId="footnotedescription">
    <w:name w:val="footnote description"/>
    <w:next w:val="Normal"/>
    <w:link w:val="footnotedescriptionChar"/>
    <w:hidden/>
    <w:rsid w:val="00AE54FB"/>
    <w:pPr>
      <w:spacing w:after="0"/>
      <w:ind w:left="427"/>
    </w:pPr>
    <w:rPr>
      <w:rFonts w:ascii="Arial" w:eastAsia="Arial" w:hAnsi="Arial" w:cs="Arial"/>
      <w:color w:val="000000"/>
      <w:sz w:val="16"/>
    </w:rPr>
  </w:style>
  <w:style w:type="character" w:customStyle="1" w:styleId="footnotedescriptionChar">
    <w:name w:val="footnote description Char"/>
    <w:link w:val="footnotedescription"/>
    <w:rsid w:val="00AE54FB"/>
    <w:rPr>
      <w:rFonts w:ascii="Arial" w:eastAsia="Arial" w:hAnsi="Arial" w:cs="Arial"/>
      <w:color w:val="000000"/>
      <w:kern w:val="0"/>
      <w:sz w:val="16"/>
      <w:lang w:eastAsia="es-CO"/>
    </w:rPr>
  </w:style>
  <w:style w:type="character" w:customStyle="1" w:styleId="footnotemark">
    <w:name w:val="footnote mark"/>
    <w:hidden/>
    <w:rsid w:val="00AE54FB"/>
    <w:rPr>
      <w:rFonts w:ascii="Arial" w:eastAsia="Arial" w:hAnsi="Arial" w:cs="Arial"/>
      <w:color w:val="000000"/>
      <w:sz w:val="20"/>
      <w:vertAlign w:val="superscript"/>
    </w:rPr>
  </w:style>
  <w:style w:type="table" w:customStyle="1" w:styleId="TableGrid0">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customStyle="1" w:styleId="PORTADA">
    <w:name w:val="PORTADA"/>
    <w:basedOn w:val="Normal"/>
    <w:link w:val="PORTADACar"/>
    <w:qFormat/>
    <w:rsid w:val="00AE54FB"/>
    <w:pPr>
      <w:jc w:val="center"/>
    </w:pPr>
    <w:rPr>
      <w:rFonts w:ascii="Arial" w:hAnsi="Arial"/>
      <w:b/>
      <w:caps/>
      <w:sz w:val="28"/>
    </w:rPr>
  </w:style>
  <w:style w:type="character" w:customStyle="1" w:styleId="PORTADACar">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customStyle="1" w:styleId="xl74">
    <w:name w:val="xl74"/>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Narrow" w:eastAsia="Times New Roman" w:hAnsi="Arial Narrow" w:cs="Times New Roman"/>
      <w:sz w:val="18"/>
      <w:szCs w:val="18"/>
    </w:rPr>
  </w:style>
  <w:style w:type="paragraph" w:customStyle="1" w:styleId="xl75">
    <w:name w:val="xl75"/>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sz w:val="18"/>
      <w:szCs w:val="18"/>
    </w:rPr>
  </w:style>
  <w:style w:type="paragraph" w:customStyle="1" w:styleId="xl76">
    <w:name w:val="xl76"/>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77">
    <w:name w:val="xl77"/>
    <w:basedOn w:val="Normal"/>
    <w:rsid w:val="00AE54F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78">
    <w:name w:val="xl78"/>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eastAsiaTheme="majorEastAsia" w:hAnsiTheme="majorHAnsi"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eastAsia="Times New Roman" w:hAnsi="Arial" w:cs="Times New Roman"/>
      <w:sz w:val="20"/>
      <w:szCs w:val="20"/>
      <w:lang w:eastAsia="es-MX"/>
    </w:rPr>
  </w:style>
  <w:style w:type="character" w:customStyle="1" w:styleId="TextocomentarioCar">
    <w:name w:val="Texto comentario Car"/>
    <w:basedOn w:val="Fuentedeprrafopredeter"/>
    <w:link w:val="Textocomentario"/>
    <w:uiPriority w:val="99"/>
    <w:rsid w:val="00AE54FB"/>
    <w:rPr>
      <w:rFonts w:ascii="Arial" w:eastAsia="Times New Roman" w:hAnsi="Arial"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customStyle="1" w:styleId="AsuntodelcomentarioCar">
    <w:name w:val="Asunto del comentario Car"/>
    <w:basedOn w:val="TextocomentarioCar"/>
    <w:link w:val="Asuntodelcomentario"/>
    <w:uiPriority w:val="99"/>
    <w:semiHidden/>
    <w:rsid w:val="00AE54FB"/>
    <w:rPr>
      <w:rFonts w:ascii="Arial" w:eastAsia="Times New Roman" w:hAnsi="Arial"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AE54FB"/>
    <w:rPr>
      <w:color w:val="605E5C"/>
      <w:shd w:val="clear" w:color="auto" w:fill="E1DFDD"/>
    </w:rPr>
  </w:style>
  <w:style w:type="character" w:customStyle="1" w:styleId="normaltextrun">
    <w:name w:val="normaltextrun"/>
    <w:basedOn w:val="Fuentedeprrafopredeter"/>
    <w:rsid w:val="00AE54FB"/>
  </w:style>
  <w:style w:type="paragraph" w:customStyle="1" w:styleId="paragraph">
    <w:name w:val="paragraph"/>
    <w:basedOn w:val="Normal"/>
    <w:uiPriority w:val="99"/>
    <w:rsid w:val="00AE5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AE54FB"/>
  </w:style>
  <w:style w:type="character" w:customStyle="1" w:styleId="findhit">
    <w:name w:val="findhit"/>
    <w:basedOn w:val="Fuentedeprrafopredeter"/>
    <w:rsid w:val="00AE54FB"/>
  </w:style>
  <w:style w:type="character" w:customStyle="1" w:styleId="EncabezadoCar1">
    <w:name w:val="Encabezado Car1"/>
    <w:basedOn w:val="Fuentedeprrafopredeter"/>
    <w:uiPriority w:val="99"/>
    <w:semiHidden/>
    <w:rsid w:val="00AE54FB"/>
  </w:style>
  <w:style w:type="character" w:customStyle="1" w:styleId="PiedepginaCar1">
    <w:name w:val="Pie de página Car1"/>
    <w:basedOn w:val="Fuentedeprrafopredeter"/>
    <w:uiPriority w:val="99"/>
    <w:semiHidden/>
    <w:rsid w:val="00AE54FB"/>
  </w:style>
  <w:style w:type="character" w:customStyle="1" w:styleId="SinespaciadoCar">
    <w:name w:val="Sin espaciado Car"/>
    <w:basedOn w:val="Fuentedeprrafopredeter"/>
    <w:link w:val="Sinespaciado"/>
    <w:uiPriority w:val="1"/>
    <w:rsid w:val="00AE54FB"/>
    <w:rPr>
      <w:kern w:val="0"/>
      <w:lang w:val="es-US"/>
    </w:rPr>
  </w:style>
  <w:style w:type="table" w:customStyle="1" w:styleId="Tabladelista4-nfasis5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customStyle="1" w:styleId="xl79">
    <w:name w:val="xl79"/>
    <w:basedOn w:val="Normal"/>
    <w:rsid w:val="00AE54FB"/>
    <w:pPr>
      <w:pBdr>
        <w:bottom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0">
    <w:name w:val="xl80"/>
    <w:basedOn w:val="Normal"/>
    <w:rsid w:val="00AE54FB"/>
    <w:pPr>
      <w:pBdr>
        <w:bottom w:val="single" w:sz="8" w:space="0" w:color="8EAADB"/>
        <w:right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1">
    <w:name w:val="xl81"/>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2">
    <w:name w:val="xl82"/>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top"/>
    </w:pPr>
    <w:rPr>
      <w:rFonts w:ascii="Times New Roman" w:eastAsia="Times New Roman" w:hAnsi="Times New Roman" w:cs="Times New Roman"/>
      <w:color w:val="000000"/>
    </w:rPr>
  </w:style>
  <w:style w:type="paragraph" w:customStyle="1" w:styleId="xl83">
    <w:name w:val="xl83"/>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rPr>
  </w:style>
  <w:style w:type="paragraph" w:customStyle="1" w:styleId="xl84">
    <w:name w:val="xl84"/>
    <w:basedOn w:val="Normal"/>
    <w:rsid w:val="00AE54FB"/>
    <w:pPr>
      <w:pBdr>
        <w:top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5">
    <w:name w:val="xl85"/>
    <w:basedOn w:val="Normal"/>
    <w:rsid w:val="00AE54FB"/>
    <w:pPr>
      <w:spacing w:before="100" w:beforeAutospacing="1" w:after="100" w:afterAutospacing="1" w:line="240" w:lineRule="auto"/>
    </w:pPr>
    <w:rPr>
      <w:rFonts w:ascii="Times New Roman" w:eastAsia="Times New Roman" w:hAnsi="Times New Roman" w:cs="Times New Roman"/>
      <w:b/>
      <w:bCs/>
      <w:color w:val="000000"/>
    </w:rPr>
  </w:style>
  <w:style w:type="paragraph" w:customStyle="1" w:styleId="xl86">
    <w:name w:val="xl86"/>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color w:val="000000"/>
    </w:rPr>
  </w:style>
  <w:style w:type="paragraph" w:customStyle="1" w:styleId="xl87">
    <w:name w:val="xl87"/>
    <w:basedOn w:val="Normal"/>
    <w:rsid w:val="00AE54FB"/>
    <w:pPr>
      <w:spacing w:before="100" w:beforeAutospacing="1" w:after="100" w:afterAutospacing="1" w:line="240" w:lineRule="auto"/>
    </w:pPr>
    <w:rPr>
      <w:rFonts w:eastAsia="Times New Roman"/>
      <w:sz w:val="18"/>
      <w:szCs w:val="18"/>
    </w:rPr>
  </w:style>
  <w:style w:type="paragraph" w:customStyle="1" w:styleId="xl88">
    <w:name w:val="xl88"/>
    <w:basedOn w:val="Normal"/>
    <w:rsid w:val="00AE54FB"/>
    <w:pPr>
      <w:pBdr>
        <w:top w:val="single" w:sz="4" w:space="0" w:color="000000"/>
        <w:left w:val="single" w:sz="4" w:space="0" w:color="000000"/>
        <w:bottom w:val="single" w:sz="4" w:space="0" w:color="000000"/>
        <w:right w:val="single" w:sz="4" w:space="0" w:color="00000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customStyle="1" w:styleId="Mencinsinresolver3">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815CD5"/>
    <w:rPr>
      <w:rFonts w:eastAsiaTheme="minorEastAsia"/>
      <w:color w:val="5A5A5A" w:themeColor="text1" w:themeTint="A5"/>
      <w:spacing w:val="15"/>
    </w:rPr>
  </w:style>
  <w:style w:type="table" w:customStyle="1" w:styleId="a">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4"/>
    <w:pPr>
      <w:widowControl w:val="0"/>
      <w:spacing w:after="0" w:line="240" w:lineRule="auto"/>
    </w:pPr>
    <w:tblPr/>
  </w:style>
  <w:style w:type="table" w:customStyle="1" w:styleId="a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2">
    <w:basedOn w:val="TableNormal4"/>
    <w:tblPr/>
  </w:style>
  <w:style w:type="table" w:customStyle="1" w:styleId="a3">
    <w:basedOn w:val="TableNormal4"/>
    <w:pPr>
      <w:widowControl w:val="0"/>
      <w:spacing w:after="0" w:line="240" w:lineRule="auto"/>
    </w:pPr>
    <w:tblPr/>
  </w:style>
  <w:style w:type="table" w:customStyle="1" w:styleId="a4">
    <w:basedOn w:val="TableNormal4"/>
    <w:pPr>
      <w:widowControl w:val="0"/>
      <w:spacing w:after="0" w:line="240" w:lineRule="auto"/>
    </w:pPr>
    <w:tblPr/>
  </w:style>
  <w:style w:type="table" w:customStyle="1" w:styleId="a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6">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8">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9">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a">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b">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c">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d">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e">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0">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2">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3">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4">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6">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8">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4"/>
    <w:tblPr/>
  </w:style>
  <w:style w:type="table" w:customStyle="1" w:styleId="afc">
    <w:basedOn w:val="TableNormal4"/>
    <w:tblPr/>
  </w:style>
  <w:style w:type="table" w:customStyle="1" w:styleId="afd">
    <w:basedOn w:val="TableNormal4"/>
    <w:pPr>
      <w:widowControl w:val="0"/>
      <w:spacing w:after="0" w:line="240" w:lineRule="auto"/>
    </w:pPr>
    <w:tblPr/>
  </w:style>
  <w:style w:type="table" w:customStyle="1" w:styleId="afe">
    <w:basedOn w:val="TableNormal4"/>
    <w:tblPr/>
  </w:style>
  <w:style w:type="table" w:customStyle="1" w:styleId="aff">
    <w:basedOn w:val="TableNormal4"/>
    <w:tblPr/>
  </w:style>
  <w:style w:type="table" w:customStyle="1" w:styleId="aff0">
    <w:basedOn w:val="TableNormal4"/>
    <w:pPr>
      <w:widowControl w:val="0"/>
      <w:spacing w:after="0" w:line="240" w:lineRule="auto"/>
    </w:pPr>
    <w:tblPr/>
  </w:style>
  <w:style w:type="numbering" w:customStyle="1" w:styleId="TITULOS">
    <w:name w:val="TITULOS"/>
    <w:uiPriority w:val="99"/>
    <w:rsid w:val="002B55B9"/>
  </w:style>
  <w:style w:type="table" w:customStyle="1" w:styleId="aff1">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2">
    <w:basedOn w:val="TableNormal4"/>
    <w:pPr>
      <w:widowControl w:val="0"/>
      <w:spacing w:after="0" w:line="240" w:lineRule="auto"/>
    </w:pPr>
    <w:rPr>
      <w:color w:val="000000"/>
    </w:rPr>
    <w:tblPr>
      <w:tblStyleColBandSize w:val="1"/>
    </w:tblPr>
  </w:style>
  <w:style w:type="table" w:customStyle="1" w:styleId="aff3">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4">
    <w:basedOn w:val="TableNormal4"/>
    <w:pPr>
      <w:widowControl w:val="0"/>
      <w:spacing w:after="0" w:line="240" w:lineRule="auto"/>
    </w:pPr>
    <w:rPr>
      <w:color w:val="000000"/>
    </w:rPr>
    <w:tblPr>
      <w:tblStyleColBandSize w:val="1"/>
    </w:tblPr>
  </w:style>
  <w:style w:type="table" w:customStyle="1" w:styleId="aff5">
    <w:basedOn w:val="TableNormal4"/>
    <w:pPr>
      <w:widowControl w:val="0"/>
      <w:spacing w:after="0" w:line="240" w:lineRule="auto"/>
    </w:pPr>
    <w:rPr>
      <w:color w:val="000000"/>
    </w:rPr>
    <w:tblPr>
      <w:tblStyleColBandSize w:val="1"/>
    </w:tblPr>
  </w:style>
  <w:style w:type="table" w:customStyle="1" w:styleId="aff6">
    <w:basedOn w:val="TableNormal4"/>
    <w:pPr>
      <w:widowControl w:val="0"/>
      <w:spacing w:after="0" w:line="240" w:lineRule="auto"/>
    </w:pPr>
    <w:rPr>
      <w:color w:val="000000"/>
    </w:rPr>
    <w:tblPr>
      <w:tblStyleColBandSize w:val="1"/>
    </w:tblPr>
  </w:style>
  <w:style w:type="table" w:customStyle="1" w:styleId="aff7">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8">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9">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a">
    <w:basedOn w:val="TableNormal4"/>
    <w:tblPr/>
  </w:style>
  <w:style w:type="table" w:customStyle="1" w:styleId="affb">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c">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d">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e">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0">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5">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6">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7">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d">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e">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f">
    <w:basedOn w:val="TableNormal4"/>
    <w:tblPr/>
  </w:style>
  <w:style w:type="table" w:customStyle="1" w:styleId="affff0">
    <w:basedOn w:val="TableNormal4"/>
    <w:tblPr/>
  </w:style>
  <w:style w:type="table" w:customStyle="1" w:styleId="affff1">
    <w:basedOn w:val="TableNormal4"/>
    <w:pPr>
      <w:widowControl w:val="0"/>
      <w:spacing w:after="0" w:line="240" w:lineRule="auto"/>
    </w:pPr>
    <w:rPr>
      <w:color w:val="000000"/>
    </w:rPr>
    <w:tblPr>
      <w:tblStyleRowBandSize w:val="1"/>
      <w:tblStyleColBandSize w:val="1"/>
    </w:tblPr>
    <w:tcPr>
      <w:shd w:val="clear" w:color="auto" w:fill="D9E2F3"/>
    </w:tcPr>
  </w:style>
  <w:style w:type="numbering" w:customStyle="1" w:styleId="TITULO1">
    <w:name w:val="TITULO 1"/>
    <w:uiPriority w:val="99"/>
    <w:rsid w:val="004B6257"/>
  </w:style>
  <w:style w:type="table" w:customStyle="1" w:styleId="affff2">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7">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8">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9">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0">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2">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3">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4">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5">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6">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7">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8">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3"/>
    <w:pPr>
      <w:widowControl w:val="0"/>
      <w:spacing w:after="0" w:line="240" w:lineRule="auto"/>
    </w:pPr>
    <w:rPr>
      <w:color w:val="000000"/>
    </w:rPr>
    <w:tblPr/>
  </w:style>
  <w:style w:type="table" w:customStyle="1" w:styleId="afffffe">
    <w:basedOn w:val="TableNormal3"/>
    <w:pPr>
      <w:widowControl w:val="0"/>
      <w:spacing w:after="0" w:line="240" w:lineRule="auto"/>
    </w:pPr>
    <w:rPr>
      <w:color w:val="000000"/>
    </w:rPr>
    <w:tblPr/>
  </w:style>
  <w:style w:type="table" w:customStyle="1" w:styleId="affffff">
    <w:basedOn w:val="TableNormal3"/>
    <w:pPr>
      <w:widowControl w:val="0"/>
      <w:spacing w:after="0" w:line="240" w:lineRule="auto"/>
    </w:pPr>
    <w:rPr>
      <w:color w:val="000000"/>
    </w:rPr>
    <w:tblPr/>
  </w:style>
  <w:style w:type="table" w:customStyle="1" w:styleId="affffff0">
    <w:basedOn w:val="TableNormal3"/>
    <w:pPr>
      <w:widowControl w:val="0"/>
      <w:spacing w:after="0" w:line="240" w:lineRule="auto"/>
    </w:pPr>
    <w:rPr>
      <w:color w:val="000000"/>
    </w:rPr>
    <w:tblPr/>
  </w:style>
  <w:style w:type="table" w:customStyle="1" w:styleId="affffff1">
    <w:basedOn w:val="TableNormal3"/>
    <w:tblPr/>
  </w:style>
  <w:style w:type="table" w:customStyle="1" w:styleId="affffff2">
    <w:basedOn w:val="TableNormal3"/>
    <w:pPr>
      <w:widowControl w:val="0"/>
      <w:spacing w:after="0" w:line="240" w:lineRule="auto"/>
    </w:pPr>
    <w:rPr>
      <w:color w:val="000000"/>
    </w:rPr>
    <w:tblPr/>
  </w:style>
  <w:style w:type="table" w:customStyle="1" w:styleId="affffff3">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4">
    <w:basedOn w:val="TableNormal3"/>
    <w:pPr>
      <w:widowControl w:val="0"/>
      <w:spacing w:after="0" w:line="240" w:lineRule="auto"/>
    </w:pPr>
    <w:rPr>
      <w:color w:val="000000"/>
    </w:rPr>
    <w:tblPr/>
  </w:style>
  <w:style w:type="table" w:customStyle="1" w:styleId="affffff5">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6">
    <w:basedOn w:val="TableNormal3"/>
    <w:pPr>
      <w:widowControl w:val="0"/>
      <w:spacing w:after="0" w:line="240" w:lineRule="auto"/>
    </w:pPr>
    <w:rPr>
      <w:color w:val="000000"/>
    </w:rPr>
    <w:tblPr/>
  </w:style>
  <w:style w:type="table" w:customStyle="1" w:styleId="affffff7">
    <w:basedOn w:val="TableNormal3"/>
    <w:pPr>
      <w:widowControl w:val="0"/>
      <w:spacing w:after="0" w:line="240" w:lineRule="auto"/>
    </w:pPr>
    <w:rPr>
      <w:color w:val="000000"/>
    </w:rPr>
    <w:tblPr/>
  </w:style>
  <w:style w:type="table" w:customStyle="1" w:styleId="affffff8">
    <w:basedOn w:val="TableNormal3"/>
    <w:pPr>
      <w:widowControl w:val="0"/>
      <w:spacing w:after="0" w:line="240" w:lineRule="auto"/>
    </w:pPr>
    <w:rPr>
      <w:color w:val="000000"/>
    </w:rPr>
    <w:tblPr/>
  </w:style>
  <w:style w:type="table" w:customStyle="1" w:styleId="af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a">
    <w:basedOn w:val="TableNormal3"/>
    <w:tblPr/>
  </w:style>
  <w:style w:type="table" w:customStyle="1" w:styleId="affffffb">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c">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d">
    <w:basedOn w:val="TableNormal3"/>
    <w:pPr>
      <w:widowControl w:val="0"/>
      <w:spacing w:after="0" w:line="240" w:lineRule="auto"/>
    </w:pPr>
    <w:rPr>
      <w:color w:val="000000"/>
    </w:rPr>
    <w:tblPr/>
  </w:style>
  <w:style w:type="table" w:customStyle="1" w:styleId="affffffe">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7">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8">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9">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5">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d">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e">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4">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5">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a">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c">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4">
    <w:basedOn w:val="TableNormal1"/>
    <w:tblPr/>
  </w:style>
  <w:style w:type="table" w:customStyle="1" w:styleId="affffffffff5">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customStyle="1" w:styleId="affffffffff6">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
    <w:basedOn w:val="TableNormal1"/>
    <w:tblPr/>
  </w:style>
  <w:style w:type="table" w:customStyle="1" w:styleId="afffffffffff0">
    <w:basedOn w:val="TableNormal1"/>
    <w:tblPr/>
  </w:style>
  <w:style w:type="table" w:customStyle="1" w:styleId="afffffffffff1">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2">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3">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4">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5">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6">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7">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8">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9">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a">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c">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d">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e">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3">
    <w:basedOn w:val="TableNormal1"/>
    <w:pPr>
      <w:widowControl w:val="0"/>
      <w:spacing w:after="0" w:line="240" w:lineRule="auto"/>
    </w:pPr>
    <w:rPr>
      <w:color w:val="000000"/>
    </w:rPr>
    <w:tblPr>
      <w:tblStyleColBandSize w:val="1"/>
    </w:tblPr>
  </w:style>
  <w:style w:type="table" w:customStyle="1" w:styleId="affffffffffff4">
    <w:basedOn w:val="TableNormal1"/>
    <w:pPr>
      <w:widowControl w:val="0"/>
      <w:spacing w:after="0" w:line="240" w:lineRule="auto"/>
    </w:pPr>
    <w:rPr>
      <w:color w:val="000000"/>
    </w:rPr>
    <w:tblPr>
      <w:tblStyleColBandSize w:val="1"/>
    </w:tblPr>
  </w:style>
  <w:style w:type="table" w:customStyle="1" w:styleId="affffffffffff5">
    <w:basedOn w:val="TableNormal1"/>
    <w:pPr>
      <w:widowControl w:val="0"/>
      <w:spacing w:after="0" w:line="240" w:lineRule="auto"/>
    </w:pPr>
    <w:rPr>
      <w:color w:val="000000"/>
    </w:rPr>
    <w:tblPr>
      <w:tblStyleColBandSize w:val="1"/>
    </w:tblPr>
  </w:style>
  <w:style w:type="table" w:customStyle="1" w:styleId="affffffffffff6">
    <w:basedOn w:val="TableNormal1"/>
    <w:pPr>
      <w:widowControl w:val="0"/>
      <w:spacing w:after="0" w:line="240" w:lineRule="auto"/>
    </w:pPr>
    <w:rPr>
      <w:color w:val="000000"/>
    </w:rPr>
    <w:tblPr>
      <w:tblStyleColBandSize w:val="1"/>
    </w:tblPr>
  </w:style>
  <w:style w:type="table" w:customStyle="1" w:styleId="affffffffffff7">
    <w:basedOn w:val="TableNormal1"/>
    <w:pPr>
      <w:widowControl w:val="0"/>
      <w:spacing w:after="0" w:line="240" w:lineRule="auto"/>
    </w:pPr>
    <w:rPr>
      <w:color w:val="000000"/>
    </w:rPr>
    <w:tblPr>
      <w:tblStyleColBandSize w:val="1"/>
    </w:tblPr>
  </w:style>
  <w:style w:type="table" w:customStyle="1" w:styleId="affffffffffff8">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style>
  <w:style w:type="table" w:customStyle="1" w:styleId="affffffffffff9">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customStyle="1" w:styleId="affffffffffffa">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b">
    <w:basedOn w:val="NormalTable1"/>
    <w:pPr>
      <w:widowControl w:val="0"/>
      <w:spacing w:after="0" w:line="240" w:lineRule="auto"/>
    </w:pPr>
    <w:rPr>
      <w:color w:val="000000"/>
    </w:rPr>
    <w:tblPr>
      <w:tblStyleColBandSize w:val="1"/>
    </w:tblPr>
  </w:style>
  <w:style w:type="table" w:customStyle="1" w:styleId="affffffffffffc">
    <w:basedOn w:val="NormalTable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d">
    <w:basedOn w:val="NormalTable1"/>
    <w:pPr>
      <w:widowControl w:val="0"/>
      <w:spacing w:after="0" w:line="240" w:lineRule="auto"/>
    </w:pPr>
    <w:rPr>
      <w:color w:val="000000"/>
    </w:rPr>
    <w:tblPr>
      <w:tblStyleColBandSize w:val="1"/>
    </w:tblPr>
  </w:style>
  <w:style w:type="table" w:customStyle="1" w:styleId="affffffffffffe">
    <w:basedOn w:val="NormalTable1"/>
    <w:pPr>
      <w:widowControl w:val="0"/>
      <w:spacing w:after="0" w:line="240" w:lineRule="auto"/>
    </w:pPr>
    <w:rPr>
      <w:color w:val="000000"/>
    </w:rPr>
    <w:tblPr/>
  </w:style>
  <w:style w:type="table" w:customStyle="1" w:styleId="afffffffffffff">
    <w:basedOn w:val="NormalTable1"/>
    <w:pPr>
      <w:widowControl w:val="0"/>
      <w:spacing w:after="0" w:line="240" w:lineRule="auto"/>
    </w:pPr>
    <w:rPr>
      <w:color w:val="000000"/>
    </w:rPr>
    <w:tblPr/>
  </w:style>
  <w:style w:type="table" w:customStyle="1" w:styleId="afffffffffffff0">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1">
    <w:basedOn w:val="NormalTable1"/>
    <w:pPr>
      <w:widowControl w:val="0"/>
      <w:spacing w:after="0" w:line="240" w:lineRule="auto"/>
    </w:pPr>
    <w:rPr>
      <w:color w:val="000000"/>
    </w:rPr>
    <w:tblPr/>
  </w:style>
  <w:style w:type="table" w:customStyle="1" w:styleId="a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3">
    <w:basedOn w:val="NormalTable1"/>
    <w:pPr>
      <w:widowControl w:val="0"/>
      <w:spacing w:after="0" w:line="240" w:lineRule="auto"/>
    </w:pPr>
    <w:rPr>
      <w:color w:val="000000"/>
    </w:rPr>
    <w:tblPr/>
  </w:style>
  <w:style w:type="table" w:customStyle="1" w:styleId="afffffffffffff4">
    <w:basedOn w:val="NormalTable1"/>
    <w:pPr>
      <w:widowControl w:val="0"/>
      <w:spacing w:after="0" w:line="240" w:lineRule="auto"/>
    </w:pPr>
    <w:rPr>
      <w:color w:val="000000"/>
    </w:rPr>
    <w:tblPr/>
  </w:style>
  <w:style w:type="table" w:customStyle="1" w:styleId="afffffffffffff5">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6">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7">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8">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9">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a">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b">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c">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d">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e">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0">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1">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3">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4">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5">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6">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7">
    <w:basedOn w:val="NormalTable1"/>
    <w:pPr>
      <w:widowControl w:val="0"/>
      <w:spacing w:after="0" w:line="240" w:lineRule="auto"/>
    </w:pPr>
    <w:rPr>
      <w:color w:val="000000"/>
    </w:rPr>
    <w:tblPr/>
  </w:style>
  <w:style w:type="table" w:customStyle="1" w:styleId="affffffffffffff8">
    <w:basedOn w:val="NormalTable1"/>
    <w:pPr>
      <w:widowControl w:val="0"/>
      <w:spacing w:after="0" w:line="240" w:lineRule="auto"/>
    </w:pPr>
    <w:rPr>
      <w:color w:val="000000"/>
    </w:rPr>
    <w:tblPr/>
  </w:style>
  <w:style w:type="table" w:customStyle="1" w:styleId="affffffffffffff9">
    <w:basedOn w:val="NormalTable1"/>
    <w:pPr>
      <w:widowControl w:val="0"/>
      <w:spacing w:after="0" w:line="240" w:lineRule="auto"/>
    </w:pPr>
    <w:rPr>
      <w:color w:val="000000"/>
    </w:rPr>
    <w:tblPr/>
  </w:style>
  <w:style w:type="table" w:customStyle="1" w:styleId="affffffffffffffa">
    <w:basedOn w:val="NormalTable1"/>
    <w:pPr>
      <w:widowControl w:val="0"/>
      <w:spacing w:after="0" w:line="240" w:lineRule="auto"/>
    </w:pPr>
    <w:rPr>
      <w:color w:val="000000"/>
    </w:rPr>
    <w:tblPr/>
  </w:style>
  <w:style w:type="table" w:customStyle="1" w:styleId="affffffffffffffb">
    <w:basedOn w:val="NormalTable1"/>
    <w:pPr>
      <w:widowControl w:val="0"/>
      <w:spacing w:after="0" w:line="240" w:lineRule="auto"/>
    </w:pPr>
    <w:rPr>
      <w:color w:val="000000"/>
    </w:rPr>
    <w:tblPr/>
  </w:style>
  <w:style w:type="table" w:customStyle="1" w:styleId="affffffffffffffc">
    <w:basedOn w:val="NormalTable1"/>
    <w:pPr>
      <w:widowControl w:val="0"/>
      <w:spacing w:after="0" w:line="240" w:lineRule="auto"/>
    </w:pPr>
    <w:rPr>
      <w:color w:val="000000"/>
    </w:rPr>
    <w:tblPr>
      <w:tblStyleRowBandSize w:val="1"/>
      <w:tblStyleColBandSize w:val="1"/>
    </w:tblPr>
    <w:tcPr>
      <w:tcBorders>
        <w:left w:val="single" w:sz="4" w:space="0" w:color="FFFFFF"/>
        <w:right w:val="single" w:sz="4" w:space="0" w:color="FFFFFF"/>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customStyle="1" w:styleId="affffffffffffffd">
    <w:basedOn w:val="NormalTable1"/>
    <w:pPr>
      <w:spacing w:after="0" w:line="240" w:lineRule="auto"/>
    </w:pPr>
    <w:rPr>
      <w:color w:val="FFFFFF"/>
    </w:rPr>
    <w:tblPr>
      <w:tblStyleRowBandSize w:val="1"/>
      <w:tblStyleColBandSize w:val="1"/>
    </w:tblPr>
    <w:tcPr>
      <w:tcBorders>
        <w:right w:val="single" w:sz="4" w:space="0" w:color="FFFFFF"/>
      </w:tcBorders>
      <w:shd w:val="clear" w:color="auto" w:fill="4472C4"/>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2Vert">
      <w:tblPr/>
      <w:tcPr>
        <w:tcBorders>
          <w:left w:val="single" w:sz="4" w:space="0" w:color="FFFFFF"/>
          <w:right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customStyle="1" w:styleId="Normal0">
    <w:name w:val="Normal0"/>
    <w:basedOn w:val="Normal"/>
    <w:uiPriority w:val="1"/>
    <w:qFormat/>
    <w:rsid w:val="7FCA1776"/>
  </w:style>
  <w:style w:type="paragraph" w:customStyle="1" w:styleId="xl89">
    <w:name w:val="xl89"/>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0">
    <w:name w:val="xl90"/>
    <w:basedOn w:val="Normal"/>
    <w:rsid w:val="0054088B"/>
    <w:pPr>
      <w:spacing w:before="100" w:beforeAutospacing="1" w:after="100" w:afterAutospacing="1" w:line="240" w:lineRule="auto"/>
    </w:pPr>
    <w:rPr>
      <w:rFonts w:ascii="Arial" w:eastAsia="Times New Roman" w:hAnsi="Arial" w:cs="Arial"/>
      <w:sz w:val="20"/>
      <w:szCs w:val="20"/>
    </w:rPr>
  </w:style>
  <w:style w:type="paragraph" w:customStyle="1" w:styleId="xl91">
    <w:name w:val="xl91"/>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54088B"/>
    <w:pPr>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4">
    <w:name w:val="xl94"/>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7">
    <w:name w:val="xl97"/>
    <w:basedOn w:val="Normal"/>
    <w:rsid w:val="0054088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9">
    <w:name w:val="xl99"/>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0">
    <w:name w:val="xl100"/>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5">
    <w:name w:val="font5"/>
    <w:basedOn w:val="Normal"/>
    <w:rsid w:val="002B1F20"/>
    <w:pPr>
      <w:spacing w:before="100" w:beforeAutospacing="1" w:after="100" w:afterAutospacing="1" w:line="240" w:lineRule="auto"/>
    </w:pPr>
    <w:rPr>
      <w:rFonts w:eastAsia="Times New Roman"/>
      <w:color w:val="FF0000"/>
      <w:sz w:val="16"/>
      <w:szCs w:val="16"/>
    </w:rPr>
  </w:style>
  <w:style w:type="paragraph" w:customStyle="1" w:styleId="font6">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7">
    <w:name w:val="font7"/>
    <w:basedOn w:val="Normal"/>
    <w:rsid w:val="00985A9A"/>
    <w:pPr>
      <w:spacing w:before="100" w:beforeAutospacing="1" w:after="100" w:afterAutospacing="1" w:line="240" w:lineRule="auto"/>
    </w:pPr>
    <w:rPr>
      <w:rFonts w:ascii="Arial" w:eastAsia="Times New Roman" w:hAnsi="Arial" w:cs="Arial"/>
      <w:color w:val="000000"/>
      <w:sz w:val="16"/>
      <w:szCs w:val="16"/>
    </w:rPr>
  </w:style>
  <w:style w:type="paragraph" w:customStyle="1" w:styleId="font8">
    <w:name w:val="font8"/>
    <w:basedOn w:val="Normal"/>
    <w:rsid w:val="00985A9A"/>
    <w:pPr>
      <w:spacing w:before="100" w:beforeAutospacing="1" w:after="100" w:afterAutospacing="1" w:line="240" w:lineRule="auto"/>
    </w:pPr>
    <w:rPr>
      <w:rFonts w:ascii="Arial" w:eastAsia="Times New Roman" w:hAnsi="Arial" w:cs="Arial"/>
      <w:color w:val="FF0000"/>
      <w:sz w:val="16"/>
      <w:szCs w:val="16"/>
    </w:rPr>
  </w:style>
  <w:style w:type="paragraph" w:customStyle="1" w:styleId="xl16">
    <w:name w:val="xl16"/>
    <w:basedOn w:val="Normal"/>
    <w:rsid w:val="003475A2"/>
    <w:pPr>
      <w:pBdr>
        <w:top w:val="single" w:sz="8" w:space="0" w:color="4472C4"/>
        <w:left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7">
    <w:name w:val="xl17"/>
    <w:basedOn w:val="Normal"/>
    <w:rsid w:val="003475A2"/>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8">
    <w:name w:val="xl18"/>
    <w:basedOn w:val="Normal"/>
    <w:rsid w:val="003475A2"/>
    <w:pPr>
      <w:pBdr>
        <w:top w:val="single" w:sz="8" w:space="0" w:color="4472C4"/>
        <w:bottom w:val="single" w:sz="8" w:space="0" w:color="4472C4"/>
        <w:right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48">
    <w:name w:val="xl48"/>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49">
    <w:name w:val="xl49"/>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0">
    <w:name w:val="xl50"/>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1">
    <w:name w:val="xl51"/>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3">
    <w:name w:val="xl53"/>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54">
    <w:name w:val="xl54"/>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5">
    <w:name w:val="xl55"/>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6">
    <w:name w:val="xl56"/>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62">
    <w:name w:val="xl62"/>
    <w:basedOn w:val="Normal"/>
    <w:rsid w:val="003475A2"/>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58">
    <w:name w:val="xl58"/>
    <w:basedOn w:val="Normal"/>
    <w:rsid w:val="00462DD8"/>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0"/>
      <w:szCs w:val="20"/>
    </w:rPr>
  </w:style>
  <w:style w:type="paragraph" w:customStyle="1" w:styleId="xl35">
    <w:name w:val="xl35"/>
    <w:basedOn w:val="Normal"/>
    <w:rsid w:val="00A56565"/>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0">
    <w:name w:val="xl40"/>
    <w:basedOn w:val="Normal"/>
    <w:rsid w:val="00A56565"/>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2">
    <w:name w:val="xl42"/>
    <w:basedOn w:val="Normal"/>
    <w:rsid w:val="00A56565"/>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3">
    <w:name w:val="xl43"/>
    <w:basedOn w:val="Normal"/>
    <w:rsid w:val="00A56565"/>
    <w:pPr>
      <w:pBdr>
        <w:top w:val="single" w:sz="8" w:space="0" w:color="CCCCCC"/>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5">
    <w:name w:val="xl45"/>
    <w:basedOn w:val="Normal"/>
    <w:rsid w:val="00A56565"/>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59">
    <w:name w:val="xl159"/>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0">
    <w:name w:val="xl160"/>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18"/>
      <w:szCs w:val="18"/>
    </w:rPr>
  </w:style>
  <w:style w:type="paragraph" w:customStyle="1" w:styleId="xl161">
    <w:name w:val="xl161"/>
    <w:basedOn w:val="Normal"/>
    <w:rsid w:val="003814F4"/>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63">
    <w:name w:val="xl163"/>
    <w:basedOn w:val="Normal"/>
    <w:rsid w:val="003814F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4">
    <w:name w:val="xl164"/>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5">
    <w:name w:val="xl165"/>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7">
    <w:name w:val="xl167"/>
    <w:basedOn w:val="Normal"/>
    <w:rsid w:val="003814F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8">
    <w:name w:val="xl168"/>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9">
    <w:name w:val="xl169"/>
    <w:basedOn w:val="Normal"/>
    <w:rsid w:val="003814F4"/>
    <w:pPr>
      <w:pBdr>
        <w:top w:val="single" w:sz="4" w:space="0" w:color="CCCCCC"/>
        <w:left w:val="single" w:sz="4" w:space="0" w:color="CCCCCC"/>
        <w:bottom w:val="single" w:sz="4" w:space="0" w:color="000000"/>
        <w:right w:val="single" w:sz="4" w:space="0" w:color="000000"/>
      </w:pBdr>
      <w:shd w:val="clear" w:color="000000" w:fill="EBEFF1"/>
      <w:spacing w:before="100" w:beforeAutospacing="1" w:after="100" w:afterAutospacing="1" w:line="240" w:lineRule="auto"/>
    </w:pPr>
    <w:rPr>
      <w:rFonts w:eastAsia="Times New Roman"/>
      <w:sz w:val="24"/>
      <w:szCs w:val="24"/>
    </w:rPr>
  </w:style>
  <w:style w:type="paragraph" w:customStyle="1" w:styleId="xl57">
    <w:name w:val="xl57"/>
    <w:basedOn w:val="Normal"/>
    <w:rsid w:val="009D3776"/>
    <w:pPr>
      <w:pBdr>
        <w:top w:val="single" w:sz="8" w:space="0" w:color="4472C4"/>
        <w:bottom w:val="single" w:sz="8" w:space="0" w:color="4472C4"/>
      </w:pBdr>
      <w:shd w:val="clear" w:color="4472C4" w:fill="808080"/>
      <w:spacing w:before="100" w:beforeAutospacing="1" w:after="100" w:afterAutospacing="1" w:line="240" w:lineRule="auto"/>
      <w:jc w:val="center"/>
      <w:textAlignment w:val="center"/>
    </w:pPr>
    <w:rPr>
      <w:rFonts w:ascii="Aptos Narrow" w:eastAsia="Times New Roman" w:hAnsi="Aptos Narrow"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microsoft.com/office/2020/10/relationships/intelligence" Target="intelligence2.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Props1.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customXml/itemProps2.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3.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4.xml><?xml version="1.0" encoding="utf-8"?>
<ds:datastoreItem xmlns:ds="http://schemas.openxmlformats.org/officeDocument/2006/customXml" ds:itemID="{58F2B590-EC51-4158-AE02-AC85F0E89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10</Pages>
  <Words>2727</Words>
  <Characters>14047</Characters>
  <Application>Microsoft Office Word</Application>
  <DocSecurity>0</DocSecurity>
  <Lines>936</Lines>
  <Paragraphs>838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15936</CharactersWithSpaces>
  <SharedDoc>false</SharedDoc>
  <HLinks>
    <vt:vector size="1128" baseType="variant">
      <vt:variant>
        <vt:i4>2031733</vt:i4>
      </vt:variant>
      <vt:variant>
        <vt:i4>1175</vt:i4>
      </vt:variant>
      <vt:variant>
        <vt:i4>0</vt:i4>
      </vt:variant>
      <vt:variant>
        <vt:i4>5</vt:i4>
      </vt:variant>
      <vt:variant>
        <vt:lpwstr>mailto:ergrodz@etb.com.co</vt:lpwstr>
      </vt:variant>
      <vt:variant>
        <vt:lpwstr/>
      </vt:variant>
      <vt:variant>
        <vt:i4>1507390</vt:i4>
      </vt:variant>
      <vt:variant>
        <vt:i4>1126</vt:i4>
      </vt:variant>
      <vt:variant>
        <vt:i4>0</vt:i4>
      </vt:variant>
      <vt:variant>
        <vt:i4>5</vt:i4>
      </vt:variant>
      <vt:variant>
        <vt:lpwstr/>
      </vt:variant>
      <vt:variant>
        <vt:lpwstr>_Toc214014958</vt:lpwstr>
      </vt:variant>
      <vt:variant>
        <vt:i4>1507390</vt:i4>
      </vt:variant>
      <vt:variant>
        <vt:i4>1120</vt:i4>
      </vt:variant>
      <vt:variant>
        <vt:i4>0</vt:i4>
      </vt:variant>
      <vt:variant>
        <vt:i4>5</vt:i4>
      </vt:variant>
      <vt:variant>
        <vt:lpwstr/>
      </vt:variant>
      <vt:variant>
        <vt:lpwstr>_Toc214014957</vt:lpwstr>
      </vt:variant>
      <vt:variant>
        <vt:i4>1507390</vt:i4>
      </vt:variant>
      <vt:variant>
        <vt:i4>1114</vt:i4>
      </vt:variant>
      <vt:variant>
        <vt:i4>0</vt:i4>
      </vt:variant>
      <vt:variant>
        <vt:i4>5</vt:i4>
      </vt:variant>
      <vt:variant>
        <vt:lpwstr/>
      </vt:variant>
      <vt:variant>
        <vt:lpwstr>_Toc214014956</vt:lpwstr>
      </vt:variant>
      <vt:variant>
        <vt:i4>1507390</vt:i4>
      </vt:variant>
      <vt:variant>
        <vt:i4>1108</vt:i4>
      </vt:variant>
      <vt:variant>
        <vt:i4>0</vt:i4>
      </vt:variant>
      <vt:variant>
        <vt:i4>5</vt:i4>
      </vt:variant>
      <vt:variant>
        <vt:lpwstr/>
      </vt:variant>
      <vt:variant>
        <vt:lpwstr>_Toc214014955</vt:lpwstr>
      </vt:variant>
      <vt:variant>
        <vt:i4>1507390</vt:i4>
      </vt:variant>
      <vt:variant>
        <vt:i4>1102</vt:i4>
      </vt:variant>
      <vt:variant>
        <vt:i4>0</vt:i4>
      </vt:variant>
      <vt:variant>
        <vt:i4>5</vt:i4>
      </vt:variant>
      <vt:variant>
        <vt:lpwstr/>
      </vt:variant>
      <vt:variant>
        <vt:lpwstr>_Toc214014954</vt:lpwstr>
      </vt:variant>
      <vt:variant>
        <vt:i4>1507390</vt:i4>
      </vt:variant>
      <vt:variant>
        <vt:i4>1096</vt:i4>
      </vt:variant>
      <vt:variant>
        <vt:i4>0</vt:i4>
      </vt:variant>
      <vt:variant>
        <vt:i4>5</vt:i4>
      </vt:variant>
      <vt:variant>
        <vt:lpwstr/>
      </vt:variant>
      <vt:variant>
        <vt:lpwstr>_Toc214014953</vt:lpwstr>
      </vt:variant>
      <vt:variant>
        <vt:i4>1507390</vt:i4>
      </vt:variant>
      <vt:variant>
        <vt:i4>1090</vt:i4>
      </vt:variant>
      <vt:variant>
        <vt:i4>0</vt:i4>
      </vt:variant>
      <vt:variant>
        <vt:i4>5</vt:i4>
      </vt:variant>
      <vt:variant>
        <vt:lpwstr/>
      </vt:variant>
      <vt:variant>
        <vt:lpwstr>_Toc214014952</vt:lpwstr>
      </vt:variant>
      <vt:variant>
        <vt:i4>1507390</vt:i4>
      </vt:variant>
      <vt:variant>
        <vt:i4>1084</vt:i4>
      </vt:variant>
      <vt:variant>
        <vt:i4>0</vt:i4>
      </vt:variant>
      <vt:variant>
        <vt:i4>5</vt:i4>
      </vt:variant>
      <vt:variant>
        <vt:lpwstr/>
      </vt:variant>
      <vt:variant>
        <vt:lpwstr>_Toc214014951</vt:lpwstr>
      </vt:variant>
      <vt:variant>
        <vt:i4>1507390</vt:i4>
      </vt:variant>
      <vt:variant>
        <vt:i4>1078</vt:i4>
      </vt:variant>
      <vt:variant>
        <vt:i4>0</vt:i4>
      </vt:variant>
      <vt:variant>
        <vt:i4>5</vt:i4>
      </vt:variant>
      <vt:variant>
        <vt:lpwstr/>
      </vt:variant>
      <vt:variant>
        <vt:lpwstr>_Toc214014950</vt:lpwstr>
      </vt:variant>
      <vt:variant>
        <vt:i4>1441854</vt:i4>
      </vt:variant>
      <vt:variant>
        <vt:i4>1072</vt:i4>
      </vt:variant>
      <vt:variant>
        <vt:i4>0</vt:i4>
      </vt:variant>
      <vt:variant>
        <vt:i4>5</vt:i4>
      </vt:variant>
      <vt:variant>
        <vt:lpwstr/>
      </vt:variant>
      <vt:variant>
        <vt:lpwstr>_Toc214014949</vt:lpwstr>
      </vt:variant>
      <vt:variant>
        <vt:i4>1441854</vt:i4>
      </vt:variant>
      <vt:variant>
        <vt:i4>1066</vt:i4>
      </vt:variant>
      <vt:variant>
        <vt:i4>0</vt:i4>
      </vt:variant>
      <vt:variant>
        <vt:i4>5</vt:i4>
      </vt:variant>
      <vt:variant>
        <vt:lpwstr/>
      </vt:variant>
      <vt:variant>
        <vt:lpwstr>_Toc214014948</vt:lpwstr>
      </vt:variant>
      <vt:variant>
        <vt:i4>1441854</vt:i4>
      </vt:variant>
      <vt:variant>
        <vt:i4>1060</vt:i4>
      </vt:variant>
      <vt:variant>
        <vt:i4>0</vt:i4>
      </vt:variant>
      <vt:variant>
        <vt:i4>5</vt:i4>
      </vt:variant>
      <vt:variant>
        <vt:lpwstr/>
      </vt:variant>
      <vt:variant>
        <vt:lpwstr>_Toc214014947</vt:lpwstr>
      </vt:variant>
      <vt:variant>
        <vt:i4>1441854</vt:i4>
      </vt:variant>
      <vt:variant>
        <vt:i4>1054</vt:i4>
      </vt:variant>
      <vt:variant>
        <vt:i4>0</vt:i4>
      </vt:variant>
      <vt:variant>
        <vt:i4>5</vt:i4>
      </vt:variant>
      <vt:variant>
        <vt:lpwstr/>
      </vt:variant>
      <vt:variant>
        <vt:lpwstr>_Toc214014946</vt:lpwstr>
      </vt:variant>
      <vt:variant>
        <vt:i4>1441854</vt:i4>
      </vt:variant>
      <vt:variant>
        <vt:i4>1048</vt:i4>
      </vt:variant>
      <vt:variant>
        <vt:i4>0</vt:i4>
      </vt:variant>
      <vt:variant>
        <vt:i4>5</vt:i4>
      </vt:variant>
      <vt:variant>
        <vt:lpwstr/>
      </vt:variant>
      <vt:variant>
        <vt:lpwstr>_Toc214014945</vt:lpwstr>
      </vt:variant>
      <vt:variant>
        <vt:i4>1441854</vt:i4>
      </vt:variant>
      <vt:variant>
        <vt:i4>1042</vt:i4>
      </vt:variant>
      <vt:variant>
        <vt:i4>0</vt:i4>
      </vt:variant>
      <vt:variant>
        <vt:i4>5</vt:i4>
      </vt:variant>
      <vt:variant>
        <vt:lpwstr/>
      </vt:variant>
      <vt:variant>
        <vt:lpwstr>_Toc214014944</vt:lpwstr>
      </vt:variant>
      <vt:variant>
        <vt:i4>1441854</vt:i4>
      </vt:variant>
      <vt:variant>
        <vt:i4>1036</vt:i4>
      </vt:variant>
      <vt:variant>
        <vt:i4>0</vt:i4>
      </vt:variant>
      <vt:variant>
        <vt:i4>5</vt:i4>
      </vt:variant>
      <vt:variant>
        <vt:lpwstr/>
      </vt:variant>
      <vt:variant>
        <vt:lpwstr>_Toc214014943</vt:lpwstr>
      </vt:variant>
      <vt:variant>
        <vt:i4>1441854</vt:i4>
      </vt:variant>
      <vt:variant>
        <vt:i4>1030</vt:i4>
      </vt:variant>
      <vt:variant>
        <vt:i4>0</vt:i4>
      </vt:variant>
      <vt:variant>
        <vt:i4>5</vt:i4>
      </vt:variant>
      <vt:variant>
        <vt:lpwstr/>
      </vt:variant>
      <vt:variant>
        <vt:lpwstr>_Toc214014942</vt:lpwstr>
      </vt:variant>
      <vt:variant>
        <vt:i4>1441854</vt:i4>
      </vt:variant>
      <vt:variant>
        <vt:i4>1024</vt:i4>
      </vt:variant>
      <vt:variant>
        <vt:i4>0</vt:i4>
      </vt:variant>
      <vt:variant>
        <vt:i4>5</vt:i4>
      </vt:variant>
      <vt:variant>
        <vt:lpwstr/>
      </vt:variant>
      <vt:variant>
        <vt:lpwstr>_Toc214014941</vt:lpwstr>
      </vt:variant>
      <vt:variant>
        <vt:i4>1441854</vt:i4>
      </vt:variant>
      <vt:variant>
        <vt:i4>1018</vt:i4>
      </vt:variant>
      <vt:variant>
        <vt:i4>0</vt:i4>
      </vt:variant>
      <vt:variant>
        <vt:i4>5</vt:i4>
      </vt:variant>
      <vt:variant>
        <vt:lpwstr/>
      </vt:variant>
      <vt:variant>
        <vt:lpwstr>_Toc214014940</vt:lpwstr>
      </vt:variant>
      <vt:variant>
        <vt:i4>1114174</vt:i4>
      </vt:variant>
      <vt:variant>
        <vt:i4>1012</vt:i4>
      </vt:variant>
      <vt:variant>
        <vt:i4>0</vt:i4>
      </vt:variant>
      <vt:variant>
        <vt:i4>5</vt:i4>
      </vt:variant>
      <vt:variant>
        <vt:lpwstr/>
      </vt:variant>
      <vt:variant>
        <vt:lpwstr>_Toc214014939</vt:lpwstr>
      </vt:variant>
      <vt:variant>
        <vt:i4>1114174</vt:i4>
      </vt:variant>
      <vt:variant>
        <vt:i4>1006</vt:i4>
      </vt:variant>
      <vt:variant>
        <vt:i4>0</vt:i4>
      </vt:variant>
      <vt:variant>
        <vt:i4>5</vt:i4>
      </vt:variant>
      <vt:variant>
        <vt:lpwstr/>
      </vt:variant>
      <vt:variant>
        <vt:lpwstr>_Toc214014938</vt:lpwstr>
      </vt:variant>
      <vt:variant>
        <vt:i4>1114174</vt:i4>
      </vt:variant>
      <vt:variant>
        <vt:i4>997</vt:i4>
      </vt:variant>
      <vt:variant>
        <vt:i4>0</vt:i4>
      </vt:variant>
      <vt:variant>
        <vt:i4>5</vt:i4>
      </vt:variant>
      <vt:variant>
        <vt:lpwstr/>
      </vt:variant>
      <vt:variant>
        <vt:lpwstr>_Toc214014937</vt:lpwstr>
      </vt:variant>
      <vt:variant>
        <vt:i4>1114174</vt:i4>
      </vt:variant>
      <vt:variant>
        <vt:i4>991</vt:i4>
      </vt:variant>
      <vt:variant>
        <vt:i4>0</vt:i4>
      </vt:variant>
      <vt:variant>
        <vt:i4>5</vt:i4>
      </vt:variant>
      <vt:variant>
        <vt:lpwstr/>
      </vt:variant>
      <vt:variant>
        <vt:lpwstr>_Toc214014936</vt:lpwstr>
      </vt:variant>
      <vt:variant>
        <vt:i4>1114174</vt:i4>
      </vt:variant>
      <vt:variant>
        <vt:i4>985</vt:i4>
      </vt:variant>
      <vt:variant>
        <vt:i4>0</vt:i4>
      </vt:variant>
      <vt:variant>
        <vt:i4>5</vt:i4>
      </vt:variant>
      <vt:variant>
        <vt:lpwstr/>
      </vt:variant>
      <vt:variant>
        <vt:lpwstr>_Toc214014935</vt:lpwstr>
      </vt:variant>
      <vt:variant>
        <vt:i4>1114174</vt:i4>
      </vt:variant>
      <vt:variant>
        <vt:i4>979</vt:i4>
      </vt:variant>
      <vt:variant>
        <vt:i4>0</vt:i4>
      </vt:variant>
      <vt:variant>
        <vt:i4>5</vt:i4>
      </vt:variant>
      <vt:variant>
        <vt:lpwstr/>
      </vt:variant>
      <vt:variant>
        <vt:lpwstr>_Toc214014934</vt:lpwstr>
      </vt:variant>
      <vt:variant>
        <vt:i4>1114174</vt:i4>
      </vt:variant>
      <vt:variant>
        <vt:i4>973</vt:i4>
      </vt:variant>
      <vt:variant>
        <vt:i4>0</vt:i4>
      </vt:variant>
      <vt:variant>
        <vt:i4>5</vt:i4>
      </vt:variant>
      <vt:variant>
        <vt:lpwstr/>
      </vt:variant>
      <vt:variant>
        <vt:lpwstr>_Toc214014933</vt:lpwstr>
      </vt:variant>
      <vt:variant>
        <vt:i4>1114174</vt:i4>
      </vt:variant>
      <vt:variant>
        <vt:i4>967</vt:i4>
      </vt:variant>
      <vt:variant>
        <vt:i4>0</vt:i4>
      </vt:variant>
      <vt:variant>
        <vt:i4>5</vt:i4>
      </vt:variant>
      <vt:variant>
        <vt:lpwstr/>
      </vt:variant>
      <vt:variant>
        <vt:lpwstr>_Toc214014932</vt:lpwstr>
      </vt:variant>
      <vt:variant>
        <vt:i4>1114174</vt:i4>
      </vt:variant>
      <vt:variant>
        <vt:i4>961</vt:i4>
      </vt:variant>
      <vt:variant>
        <vt:i4>0</vt:i4>
      </vt:variant>
      <vt:variant>
        <vt:i4>5</vt:i4>
      </vt:variant>
      <vt:variant>
        <vt:lpwstr/>
      </vt:variant>
      <vt:variant>
        <vt:lpwstr>_Toc214014931</vt:lpwstr>
      </vt:variant>
      <vt:variant>
        <vt:i4>1114174</vt:i4>
      </vt:variant>
      <vt:variant>
        <vt:i4>955</vt:i4>
      </vt:variant>
      <vt:variant>
        <vt:i4>0</vt:i4>
      </vt:variant>
      <vt:variant>
        <vt:i4>5</vt:i4>
      </vt:variant>
      <vt:variant>
        <vt:lpwstr/>
      </vt:variant>
      <vt:variant>
        <vt:lpwstr>_Toc214014930</vt:lpwstr>
      </vt:variant>
      <vt:variant>
        <vt:i4>1048638</vt:i4>
      </vt:variant>
      <vt:variant>
        <vt:i4>949</vt:i4>
      </vt:variant>
      <vt:variant>
        <vt:i4>0</vt:i4>
      </vt:variant>
      <vt:variant>
        <vt:i4>5</vt:i4>
      </vt:variant>
      <vt:variant>
        <vt:lpwstr/>
      </vt:variant>
      <vt:variant>
        <vt:lpwstr>_Toc214014929</vt:lpwstr>
      </vt:variant>
      <vt:variant>
        <vt:i4>1048638</vt:i4>
      </vt:variant>
      <vt:variant>
        <vt:i4>943</vt:i4>
      </vt:variant>
      <vt:variant>
        <vt:i4>0</vt:i4>
      </vt:variant>
      <vt:variant>
        <vt:i4>5</vt:i4>
      </vt:variant>
      <vt:variant>
        <vt:lpwstr/>
      </vt:variant>
      <vt:variant>
        <vt:lpwstr>_Toc214014928</vt:lpwstr>
      </vt:variant>
      <vt:variant>
        <vt:i4>1048638</vt:i4>
      </vt:variant>
      <vt:variant>
        <vt:i4>937</vt:i4>
      </vt:variant>
      <vt:variant>
        <vt:i4>0</vt:i4>
      </vt:variant>
      <vt:variant>
        <vt:i4>5</vt:i4>
      </vt:variant>
      <vt:variant>
        <vt:lpwstr/>
      </vt:variant>
      <vt:variant>
        <vt:lpwstr>_Toc214014927</vt:lpwstr>
      </vt:variant>
      <vt:variant>
        <vt:i4>1048638</vt:i4>
      </vt:variant>
      <vt:variant>
        <vt:i4>931</vt:i4>
      </vt:variant>
      <vt:variant>
        <vt:i4>0</vt:i4>
      </vt:variant>
      <vt:variant>
        <vt:i4>5</vt:i4>
      </vt:variant>
      <vt:variant>
        <vt:lpwstr/>
      </vt:variant>
      <vt:variant>
        <vt:lpwstr>_Toc214014926</vt:lpwstr>
      </vt:variant>
      <vt:variant>
        <vt:i4>1048638</vt:i4>
      </vt:variant>
      <vt:variant>
        <vt:i4>925</vt:i4>
      </vt:variant>
      <vt:variant>
        <vt:i4>0</vt:i4>
      </vt:variant>
      <vt:variant>
        <vt:i4>5</vt:i4>
      </vt:variant>
      <vt:variant>
        <vt:lpwstr/>
      </vt:variant>
      <vt:variant>
        <vt:lpwstr>_Toc214014925</vt:lpwstr>
      </vt:variant>
      <vt:variant>
        <vt:i4>1048638</vt:i4>
      </vt:variant>
      <vt:variant>
        <vt:i4>919</vt:i4>
      </vt:variant>
      <vt:variant>
        <vt:i4>0</vt:i4>
      </vt:variant>
      <vt:variant>
        <vt:i4>5</vt:i4>
      </vt:variant>
      <vt:variant>
        <vt:lpwstr/>
      </vt:variant>
      <vt:variant>
        <vt:lpwstr>_Toc214014924</vt:lpwstr>
      </vt:variant>
      <vt:variant>
        <vt:i4>1048638</vt:i4>
      </vt:variant>
      <vt:variant>
        <vt:i4>913</vt:i4>
      </vt:variant>
      <vt:variant>
        <vt:i4>0</vt:i4>
      </vt:variant>
      <vt:variant>
        <vt:i4>5</vt:i4>
      </vt:variant>
      <vt:variant>
        <vt:lpwstr/>
      </vt:variant>
      <vt:variant>
        <vt:lpwstr>_Toc214014923</vt:lpwstr>
      </vt:variant>
      <vt:variant>
        <vt:i4>1048638</vt:i4>
      </vt:variant>
      <vt:variant>
        <vt:i4>907</vt:i4>
      </vt:variant>
      <vt:variant>
        <vt:i4>0</vt:i4>
      </vt:variant>
      <vt:variant>
        <vt:i4>5</vt:i4>
      </vt:variant>
      <vt:variant>
        <vt:lpwstr/>
      </vt:variant>
      <vt:variant>
        <vt:lpwstr>_Toc214014922</vt:lpwstr>
      </vt:variant>
      <vt:variant>
        <vt:i4>1048638</vt:i4>
      </vt:variant>
      <vt:variant>
        <vt:i4>901</vt:i4>
      </vt:variant>
      <vt:variant>
        <vt:i4>0</vt:i4>
      </vt:variant>
      <vt:variant>
        <vt:i4>5</vt:i4>
      </vt:variant>
      <vt:variant>
        <vt:lpwstr/>
      </vt:variant>
      <vt:variant>
        <vt:lpwstr>_Toc214014921</vt:lpwstr>
      </vt:variant>
      <vt:variant>
        <vt:i4>1048638</vt:i4>
      </vt:variant>
      <vt:variant>
        <vt:i4>895</vt:i4>
      </vt:variant>
      <vt:variant>
        <vt:i4>0</vt:i4>
      </vt:variant>
      <vt:variant>
        <vt:i4>5</vt:i4>
      </vt:variant>
      <vt:variant>
        <vt:lpwstr/>
      </vt:variant>
      <vt:variant>
        <vt:lpwstr>_Toc214014920</vt:lpwstr>
      </vt:variant>
      <vt:variant>
        <vt:i4>1245246</vt:i4>
      </vt:variant>
      <vt:variant>
        <vt:i4>889</vt:i4>
      </vt:variant>
      <vt:variant>
        <vt:i4>0</vt:i4>
      </vt:variant>
      <vt:variant>
        <vt:i4>5</vt:i4>
      </vt:variant>
      <vt:variant>
        <vt:lpwstr/>
      </vt:variant>
      <vt:variant>
        <vt:lpwstr>_Toc214014919</vt:lpwstr>
      </vt:variant>
      <vt:variant>
        <vt:i4>1245246</vt:i4>
      </vt:variant>
      <vt:variant>
        <vt:i4>883</vt:i4>
      </vt:variant>
      <vt:variant>
        <vt:i4>0</vt:i4>
      </vt:variant>
      <vt:variant>
        <vt:i4>5</vt:i4>
      </vt:variant>
      <vt:variant>
        <vt:lpwstr/>
      </vt:variant>
      <vt:variant>
        <vt:lpwstr>_Toc214014918</vt:lpwstr>
      </vt:variant>
      <vt:variant>
        <vt:i4>1245246</vt:i4>
      </vt:variant>
      <vt:variant>
        <vt:i4>877</vt:i4>
      </vt:variant>
      <vt:variant>
        <vt:i4>0</vt:i4>
      </vt:variant>
      <vt:variant>
        <vt:i4>5</vt:i4>
      </vt:variant>
      <vt:variant>
        <vt:lpwstr/>
      </vt:variant>
      <vt:variant>
        <vt:lpwstr>_Toc214014917</vt:lpwstr>
      </vt:variant>
      <vt:variant>
        <vt:i4>1245246</vt:i4>
      </vt:variant>
      <vt:variant>
        <vt:i4>871</vt:i4>
      </vt:variant>
      <vt:variant>
        <vt:i4>0</vt:i4>
      </vt:variant>
      <vt:variant>
        <vt:i4>5</vt:i4>
      </vt:variant>
      <vt:variant>
        <vt:lpwstr/>
      </vt:variant>
      <vt:variant>
        <vt:lpwstr>_Toc214014916</vt:lpwstr>
      </vt:variant>
      <vt:variant>
        <vt:i4>1245246</vt:i4>
      </vt:variant>
      <vt:variant>
        <vt:i4>865</vt:i4>
      </vt:variant>
      <vt:variant>
        <vt:i4>0</vt:i4>
      </vt:variant>
      <vt:variant>
        <vt:i4>5</vt:i4>
      </vt:variant>
      <vt:variant>
        <vt:lpwstr/>
      </vt:variant>
      <vt:variant>
        <vt:lpwstr>_Toc214014915</vt:lpwstr>
      </vt:variant>
      <vt:variant>
        <vt:i4>1245246</vt:i4>
      </vt:variant>
      <vt:variant>
        <vt:i4>859</vt:i4>
      </vt:variant>
      <vt:variant>
        <vt:i4>0</vt:i4>
      </vt:variant>
      <vt:variant>
        <vt:i4>5</vt:i4>
      </vt:variant>
      <vt:variant>
        <vt:lpwstr/>
      </vt:variant>
      <vt:variant>
        <vt:lpwstr>_Toc214014914</vt:lpwstr>
      </vt:variant>
      <vt:variant>
        <vt:i4>1245246</vt:i4>
      </vt:variant>
      <vt:variant>
        <vt:i4>853</vt:i4>
      </vt:variant>
      <vt:variant>
        <vt:i4>0</vt:i4>
      </vt:variant>
      <vt:variant>
        <vt:i4>5</vt:i4>
      </vt:variant>
      <vt:variant>
        <vt:lpwstr/>
      </vt:variant>
      <vt:variant>
        <vt:lpwstr>_Toc214014913</vt:lpwstr>
      </vt:variant>
      <vt:variant>
        <vt:i4>1245246</vt:i4>
      </vt:variant>
      <vt:variant>
        <vt:i4>847</vt:i4>
      </vt:variant>
      <vt:variant>
        <vt:i4>0</vt:i4>
      </vt:variant>
      <vt:variant>
        <vt:i4>5</vt:i4>
      </vt:variant>
      <vt:variant>
        <vt:lpwstr/>
      </vt:variant>
      <vt:variant>
        <vt:lpwstr>_Toc214014912</vt:lpwstr>
      </vt:variant>
      <vt:variant>
        <vt:i4>1245246</vt:i4>
      </vt:variant>
      <vt:variant>
        <vt:i4>841</vt:i4>
      </vt:variant>
      <vt:variant>
        <vt:i4>0</vt:i4>
      </vt:variant>
      <vt:variant>
        <vt:i4>5</vt:i4>
      </vt:variant>
      <vt:variant>
        <vt:lpwstr/>
      </vt:variant>
      <vt:variant>
        <vt:lpwstr>_Toc214014911</vt:lpwstr>
      </vt:variant>
      <vt:variant>
        <vt:i4>1245246</vt:i4>
      </vt:variant>
      <vt:variant>
        <vt:i4>835</vt:i4>
      </vt:variant>
      <vt:variant>
        <vt:i4>0</vt:i4>
      </vt:variant>
      <vt:variant>
        <vt:i4>5</vt:i4>
      </vt:variant>
      <vt:variant>
        <vt:lpwstr/>
      </vt:variant>
      <vt:variant>
        <vt:lpwstr>_Toc214014910</vt:lpwstr>
      </vt:variant>
      <vt:variant>
        <vt:i4>1179710</vt:i4>
      </vt:variant>
      <vt:variant>
        <vt:i4>829</vt:i4>
      </vt:variant>
      <vt:variant>
        <vt:i4>0</vt:i4>
      </vt:variant>
      <vt:variant>
        <vt:i4>5</vt:i4>
      </vt:variant>
      <vt:variant>
        <vt:lpwstr/>
      </vt:variant>
      <vt:variant>
        <vt:lpwstr>_Toc214014909</vt:lpwstr>
      </vt:variant>
      <vt:variant>
        <vt:i4>1179710</vt:i4>
      </vt:variant>
      <vt:variant>
        <vt:i4>823</vt:i4>
      </vt:variant>
      <vt:variant>
        <vt:i4>0</vt:i4>
      </vt:variant>
      <vt:variant>
        <vt:i4>5</vt:i4>
      </vt:variant>
      <vt:variant>
        <vt:lpwstr/>
      </vt:variant>
      <vt:variant>
        <vt:lpwstr>_Toc214014908</vt:lpwstr>
      </vt:variant>
      <vt:variant>
        <vt:i4>1179710</vt:i4>
      </vt:variant>
      <vt:variant>
        <vt:i4>817</vt:i4>
      </vt:variant>
      <vt:variant>
        <vt:i4>0</vt:i4>
      </vt:variant>
      <vt:variant>
        <vt:i4>5</vt:i4>
      </vt:variant>
      <vt:variant>
        <vt:lpwstr/>
      </vt:variant>
      <vt:variant>
        <vt:lpwstr>_Toc214014907</vt:lpwstr>
      </vt:variant>
      <vt:variant>
        <vt:i4>1179710</vt:i4>
      </vt:variant>
      <vt:variant>
        <vt:i4>811</vt:i4>
      </vt:variant>
      <vt:variant>
        <vt:i4>0</vt:i4>
      </vt:variant>
      <vt:variant>
        <vt:i4>5</vt:i4>
      </vt:variant>
      <vt:variant>
        <vt:lpwstr/>
      </vt:variant>
      <vt:variant>
        <vt:lpwstr>_Toc214014906</vt:lpwstr>
      </vt:variant>
      <vt:variant>
        <vt:i4>1179710</vt:i4>
      </vt:variant>
      <vt:variant>
        <vt:i4>805</vt:i4>
      </vt:variant>
      <vt:variant>
        <vt:i4>0</vt:i4>
      </vt:variant>
      <vt:variant>
        <vt:i4>5</vt:i4>
      </vt:variant>
      <vt:variant>
        <vt:lpwstr/>
      </vt:variant>
      <vt:variant>
        <vt:lpwstr>_Toc214014905</vt:lpwstr>
      </vt:variant>
      <vt:variant>
        <vt:i4>1179710</vt:i4>
      </vt:variant>
      <vt:variant>
        <vt:i4>799</vt:i4>
      </vt:variant>
      <vt:variant>
        <vt:i4>0</vt:i4>
      </vt:variant>
      <vt:variant>
        <vt:i4>5</vt:i4>
      </vt:variant>
      <vt:variant>
        <vt:lpwstr/>
      </vt:variant>
      <vt:variant>
        <vt:lpwstr>_Toc214014904</vt:lpwstr>
      </vt:variant>
      <vt:variant>
        <vt:i4>1179710</vt:i4>
      </vt:variant>
      <vt:variant>
        <vt:i4>793</vt:i4>
      </vt:variant>
      <vt:variant>
        <vt:i4>0</vt:i4>
      </vt:variant>
      <vt:variant>
        <vt:i4>5</vt:i4>
      </vt:variant>
      <vt:variant>
        <vt:lpwstr/>
      </vt:variant>
      <vt:variant>
        <vt:lpwstr>_Toc214014903</vt:lpwstr>
      </vt:variant>
      <vt:variant>
        <vt:i4>1179710</vt:i4>
      </vt:variant>
      <vt:variant>
        <vt:i4>787</vt:i4>
      </vt:variant>
      <vt:variant>
        <vt:i4>0</vt:i4>
      </vt:variant>
      <vt:variant>
        <vt:i4>5</vt:i4>
      </vt:variant>
      <vt:variant>
        <vt:lpwstr/>
      </vt:variant>
      <vt:variant>
        <vt:lpwstr>_Toc214014902</vt:lpwstr>
      </vt:variant>
      <vt:variant>
        <vt:i4>1179710</vt:i4>
      </vt:variant>
      <vt:variant>
        <vt:i4>781</vt:i4>
      </vt:variant>
      <vt:variant>
        <vt:i4>0</vt:i4>
      </vt:variant>
      <vt:variant>
        <vt:i4>5</vt:i4>
      </vt:variant>
      <vt:variant>
        <vt:lpwstr/>
      </vt:variant>
      <vt:variant>
        <vt:lpwstr>_Toc214014901</vt:lpwstr>
      </vt:variant>
      <vt:variant>
        <vt:i4>1179710</vt:i4>
      </vt:variant>
      <vt:variant>
        <vt:i4>775</vt:i4>
      </vt:variant>
      <vt:variant>
        <vt:i4>0</vt:i4>
      </vt:variant>
      <vt:variant>
        <vt:i4>5</vt:i4>
      </vt:variant>
      <vt:variant>
        <vt:lpwstr/>
      </vt:variant>
      <vt:variant>
        <vt:lpwstr>_Toc214014900</vt:lpwstr>
      </vt:variant>
      <vt:variant>
        <vt:i4>1769535</vt:i4>
      </vt:variant>
      <vt:variant>
        <vt:i4>769</vt:i4>
      </vt:variant>
      <vt:variant>
        <vt:i4>0</vt:i4>
      </vt:variant>
      <vt:variant>
        <vt:i4>5</vt:i4>
      </vt:variant>
      <vt:variant>
        <vt:lpwstr/>
      </vt:variant>
      <vt:variant>
        <vt:lpwstr>_Toc214014899</vt:lpwstr>
      </vt:variant>
      <vt:variant>
        <vt:i4>1769535</vt:i4>
      </vt:variant>
      <vt:variant>
        <vt:i4>763</vt:i4>
      </vt:variant>
      <vt:variant>
        <vt:i4>0</vt:i4>
      </vt:variant>
      <vt:variant>
        <vt:i4>5</vt:i4>
      </vt:variant>
      <vt:variant>
        <vt:lpwstr/>
      </vt:variant>
      <vt:variant>
        <vt:lpwstr>_Toc214014898</vt:lpwstr>
      </vt:variant>
      <vt:variant>
        <vt:i4>1769535</vt:i4>
      </vt:variant>
      <vt:variant>
        <vt:i4>757</vt:i4>
      </vt:variant>
      <vt:variant>
        <vt:i4>0</vt:i4>
      </vt:variant>
      <vt:variant>
        <vt:i4>5</vt:i4>
      </vt:variant>
      <vt:variant>
        <vt:lpwstr/>
      </vt:variant>
      <vt:variant>
        <vt:lpwstr>_Toc214014897</vt:lpwstr>
      </vt:variant>
      <vt:variant>
        <vt:i4>1769535</vt:i4>
      </vt:variant>
      <vt:variant>
        <vt:i4>751</vt:i4>
      </vt:variant>
      <vt:variant>
        <vt:i4>0</vt:i4>
      </vt:variant>
      <vt:variant>
        <vt:i4>5</vt:i4>
      </vt:variant>
      <vt:variant>
        <vt:lpwstr/>
      </vt:variant>
      <vt:variant>
        <vt:lpwstr>_Toc214014896</vt:lpwstr>
      </vt:variant>
      <vt:variant>
        <vt:i4>1769535</vt:i4>
      </vt:variant>
      <vt:variant>
        <vt:i4>745</vt:i4>
      </vt:variant>
      <vt:variant>
        <vt:i4>0</vt:i4>
      </vt:variant>
      <vt:variant>
        <vt:i4>5</vt:i4>
      </vt:variant>
      <vt:variant>
        <vt:lpwstr/>
      </vt:variant>
      <vt:variant>
        <vt:lpwstr>_Toc214014895</vt:lpwstr>
      </vt:variant>
      <vt:variant>
        <vt:i4>1769535</vt:i4>
      </vt:variant>
      <vt:variant>
        <vt:i4>739</vt:i4>
      </vt:variant>
      <vt:variant>
        <vt:i4>0</vt:i4>
      </vt:variant>
      <vt:variant>
        <vt:i4>5</vt:i4>
      </vt:variant>
      <vt:variant>
        <vt:lpwstr/>
      </vt:variant>
      <vt:variant>
        <vt:lpwstr>_Toc214014894</vt:lpwstr>
      </vt:variant>
      <vt:variant>
        <vt:i4>1769535</vt:i4>
      </vt:variant>
      <vt:variant>
        <vt:i4>733</vt:i4>
      </vt:variant>
      <vt:variant>
        <vt:i4>0</vt:i4>
      </vt:variant>
      <vt:variant>
        <vt:i4>5</vt:i4>
      </vt:variant>
      <vt:variant>
        <vt:lpwstr/>
      </vt:variant>
      <vt:variant>
        <vt:lpwstr>_Toc214014893</vt:lpwstr>
      </vt:variant>
      <vt:variant>
        <vt:i4>1769535</vt:i4>
      </vt:variant>
      <vt:variant>
        <vt:i4>727</vt:i4>
      </vt:variant>
      <vt:variant>
        <vt:i4>0</vt:i4>
      </vt:variant>
      <vt:variant>
        <vt:i4>5</vt:i4>
      </vt:variant>
      <vt:variant>
        <vt:lpwstr/>
      </vt:variant>
      <vt:variant>
        <vt:lpwstr>_Toc214014892</vt:lpwstr>
      </vt:variant>
      <vt:variant>
        <vt:i4>1769535</vt:i4>
      </vt:variant>
      <vt:variant>
        <vt:i4>721</vt:i4>
      </vt:variant>
      <vt:variant>
        <vt:i4>0</vt:i4>
      </vt:variant>
      <vt:variant>
        <vt:i4>5</vt:i4>
      </vt:variant>
      <vt:variant>
        <vt:lpwstr/>
      </vt:variant>
      <vt:variant>
        <vt:lpwstr>_Toc214014891</vt:lpwstr>
      </vt:variant>
      <vt:variant>
        <vt:i4>1769535</vt:i4>
      </vt:variant>
      <vt:variant>
        <vt:i4>715</vt:i4>
      </vt:variant>
      <vt:variant>
        <vt:i4>0</vt:i4>
      </vt:variant>
      <vt:variant>
        <vt:i4>5</vt:i4>
      </vt:variant>
      <vt:variant>
        <vt:lpwstr/>
      </vt:variant>
      <vt:variant>
        <vt:lpwstr>_Toc214014890</vt:lpwstr>
      </vt:variant>
      <vt:variant>
        <vt:i4>1703999</vt:i4>
      </vt:variant>
      <vt:variant>
        <vt:i4>709</vt:i4>
      </vt:variant>
      <vt:variant>
        <vt:i4>0</vt:i4>
      </vt:variant>
      <vt:variant>
        <vt:i4>5</vt:i4>
      </vt:variant>
      <vt:variant>
        <vt:lpwstr/>
      </vt:variant>
      <vt:variant>
        <vt:lpwstr>_Toc214014889</vt:lpwstr>
      </vt:variant>
      <vt:variant>
        <vt:i4>1703999</vt:i4>
      </vt:variant>
      <vt:variant>
        <vt:i4>703</vt:i4>
      </vt:variant>
      <vt:variant>
        <vt:i4>0</vt:i4>
      </vt:variant>
      <vt:variant>
        <vt:i4>5</vt:i4>
      </vt:variant>
      <vt:variant>
        <vt:lpwstr/>
      </vt:variant>
      <vt:variant>
        <vt:lpwstr>_Toc214014888</vt:lpwstr>
      </vt:variant>
      <vt:variant>
        <vt:i4>1703999</vt:i4>
      </vt:variant>
      <vt:variant>
        <vt:i4>697</vt:i4>
      </vt:variant>
      <vt:variant>
        <vt:i4>0</vt:i4>
      </vt:variant>
      <vt:variant>
        <vt:i4>5</vt:i4>
      </vt:variant>
      <vt:variant>
        <vt:lpwstr/>
      </vt:variant>
      <vt:variant>
        <vt:lpwstr>_Toc214014887</vt:lpwstr>
      </vt:variant>
      <vt:variant>
        <vt:i4>1703999</vt:i4>
      </vt:variant>
      <vt:variant>
        <vt:i4>691</vt:i4>
      </vt:variant>
      <vt:variant>
        <vt:i4>0</vt:i4>
      </vt:variant>
      <vt:variant>
        <vt:i4>5</vt:i4>
      </vt:variant>
      <vt:variant>
        <vt:lpwstr/>
      </vt:variant>
      <vt:variant>
        <vt:lpwstr>_Toc214014886</vt:lpwstr>
      </vt:variant>
      <vt:variant>
        <vt:i4>1703999</vt:i4>
      </vt:variant>
      <vt:variant>
        <vt:i4>685</vt:i4>
      </vt:variant>
      <vt:variant>
        <vt:i4>0</vt:i4>
      </vt:variant>
      <vt:variant>
        <vt:i4>5</vt:i4>
      </vt:variant>
      <vt:variant>
        <vt:lpwstr/>
      </vt:variant>
      <vt:variant>
        <vt:lpwstr>_Toc214014885</vt:lpwstr>
      </vt:variant>
      <vt:variant>
        <vt:i4>1703999</vt:i4>
      </vt:variant>
      <vt:variant>
        <vt:i4>679</vt:i4>
      </vt:variant>
      <vt:variant>
        <vt:i4>0</vt:i4>
      </vt:variant>
      <vt:variant>
        <vt:i4>5</vt:i4>
      </vt:variant>
      <vt:variant>
        <vt:lpwstr/>
      </vt:variant>
      <vt:variant>
        <vt:lpwstr>_Toc214014884</vt:lpwstr>
      </vt:variant>
      <vt:variant>
        <vt:i4>1703999</vt:i4>
      </vt:variant>
      <vt:variant>
        <vt:i4>673</vt:i4>
      </vt:variant>
      <vt:variant>
        <vt:i4>0</vt:i4>
      </vt:variant>
      <vt:variant>
        <vt:i4>5</vt:i4>
      </vt:variant>
      <vt:variant>
        <vt:lpwstr/>
      </vt:variant>
      <vt:variant>
        <vt:lpwstr>_Toc214014883</vt:lpwstr>
      </vt:variant>
      <vt:variant>
        <vt:i4>1703999</vt:i4>
      </vt:variant>
      <vt:variant>
        <vt:i4>667</vt:i4>
      </vt:variant>
      <vt:variant>
        <vt:i4>0</vt:i4>
      </vt:variant>
      <vt:variant>
        <vt:i4>5</vt:i4>
      </vt:variant>
      <vt:variant>
        <vt:lpwstr/>
      </vt:variant>
      <vt:variant>
        <vt:lpwstr>_Toc214014882</vt:lpwstr>
      </vt:variant>
      <vt:variant>
        <vt:i4>1703999</vt:i4>
      </vt:variant>
      <vt:variant>
        <vt:i4>661</vt:i4>
      </vt:variant>
      <vt:variant>
        <vt:i4>0</vt:i4>
      </vt:variant>
      <vt:variant>
        <vt:i4>5</vt:i4>
      </vt:variant>
      <vt:variant>
        <vt:lpwstr/>
      </vt:variant>
      <vt:variant>
        <vt:lpwstr>_Toc214014881</vt:lpwstr>
      </vt:variant>
      <vt:variant>
        <vt:i4>1703999</vt:i4>
      </vt:variant>
      <vt:variant>
        <vt:i4>655</vt:i4>
      </vt:variant>
      <vt:variant>
        <vt:i4>0</vt:i4>
      </vt:variant>
      <vt:variant>
        <vt:i4>5</vt:i4>
      </vt:variant>
      <vt:variant>
        <vt:lpwstr/>
      </vt:variant>
      <vt:variant>
        <vt:lpwstr>_Toc214014880</vt:lpwstr>
      </vt:variant>
      <vt:variant>
        <vt:i4>1376319</vt:i4>
      </vt:variant>
      <vt:variant>
        <vt:i4>649</vt:i4>
      </vt:variant>
      <vt:variant>
        <vt:i4>0</vt:i4>
      </vt:variant>
      <vt:variant>
        <vt:i4>5</vt:i4>
      </vt:variant>
      <vt:variant>
        <vt:lpwstr/>
      </vt:variant>
      <vt:variant>
        <vt:lpwstr>_Toc214014879</vt:lpwstr>
      </vt:variant>
      <vt:variant>
        <vt:i4>1376319</vt:i4>
      </vt:variant>
      <vt:variant>
        <vt:i4>643</vt:i4>
      </vt:variant>
      <vt:variant>
        <vt:i4>0</vt:i4>
      </vt:variant>
      <vt:variant>
        <vt:i4>5</vt:i4>
      </vt:variant>
      <vt:variant>
        <vt:lpwstr/>
      </vt:variant>
      <vt:variant>
        <vt:lpwstr>_Toc214014878</vt:lpwstr>
      </vt:variant>
      <vt:variant>
        <vt:i4>1376319</vt:i4>
      </vt:variant>
      <vt:variant>
        <vt:i4>637</vt:i4>
      </vt:variant>
      <vt:variant>
        <vt:i4>0</vt:i4>
      </vt:variant>
      <vt:variant>
        <vt:i4>5</vt:i4>
      </vt:variant>
      <vt:variant>
        <vt:lpwstr/>
      </vt:variant>
      <vt:variant>
        <vt:lpwstr>_Toc214014877</vt:lpwstr>
      </vt:variant>
      <vt:variant>
        <vt:i4>1376319</vt:i4>
      </vt:variant>
      <vt:variant>
        <vt:i4>631</vt:i4>
      </vt:variant>
      <vt:variant>
        <vt:i4>0</vt:i4>
      </vt:variant>
      <vt:variant>
        <vt:i4>5</vt:i4>
      </vt:variant>
      <vt:variant>
        <vt:lpwstr/>
      </vt:variant>
      <vt:variant>
        <vt:lpwstr>_Toc214014876</vt:lpwstr>
      </vt:variant>
      <vt:variant>
        <vt:i4>1376319</vt:i4>
      </vt:variant>
      <vt:variant>
        <vt:i4>625</vt:i4>
      </vt:variant>
      <vt:variant>
        <vt:i4>0</vt:i4>
      </vt:variant>
      <vt:variant>
        <vt:i4>5</vt:i4>
      </vt:variant>
      <vt:variant>
        <vt:lpwstr/>
      </vt:variant>
      <vt:variant>
        <vt:lpwstr>_Toc214014875</vt:lpwstr>
      </vt:variant>
      <vt:variant>
        <vt:i4>1376319</vt:i4>
      </vt:variant>
      <vt:variant>
        <vt:i4>619</vt:i4>
      </vt:variant>
      <vt:variant>
        <vt:i4>0</vt:i4>
      </vt:variant>
      <vt:variant>
        <vt:i4>5</vt:i4>
      </vt:variant>
      <vt:variant>
        <vt:lpwstr/>
      </vt:variant>
      <vt:variant>
        <vt:lpwstr>_Toc214014874</vt:lpwstr>
      </vt:variant>
      <vt:variant>
        <vt:i4>1376319</vt:i4>
      </vt:variant>
      <vt:variant>
        <vt:i4>613</vt:i4>
      </vt:variant>
      <vt:variant>
        <vt:i4>0</vt:i4>
      </vt:variant>
      <vt:variant>
        <vt:i4>5</vt:i4>
      </vt:variant>
      <vt:variant>
        <vt:lpwstr/>
      </vt:variant>
      <vt:variant>
        <vt:lpwstr>_Toc214014873</vt:lpwstr>
      </vt:variant>
      <vt:variant>
        <vt:i4>1376319</vt:i4>
      </vt:variant>
      <vt:variant>
        <vt:i4>607</vt:i4>
      </vt:variant>
      <vt:variant>
        <vt:i4>0</vt:i4>
      </vt:variant>
      <vt:variant>
        <vt:i4>5</vt:i4>
      </vt:variant>
      <vt:variant>
        <vt:lpwstr/>
      </vt:variant>
      <vt:variant>
        <vt:lpwstr>_Toc214014872</vt:lpwstr>
      </vt:variant>
      <vt:variant>
        <vt:i4>1376319</vt:i4>
      </vt:variant>
      <vt:variant>
        <vt:i4>601</vt:i4>
      </vt:variant>
      <vt:variant>
        <vt:i4>0</vt:i4>
      </vt:variant>
      <vt:variant>
        <vt:i4>5</vt:i4>
      </vt:variant>
      <vt:variant>
        <vt:lpwstr/>
      </vt:variant>
      <vt:variant>
        <vt:lpwstr>_Toc214014871</vt:lpwstr>
      </vt:variant>
      <vt:variant>
        <vt:i4>1376319</vt:i4>
      </vt:variant>
      <vt:variant>
        <vt:i4>595</vt:i4>
      </vt:variant>
      <vt:variant>
        <vt:i4>0</vt:i4>
      </vt:variant>
      <vt:variant>
        <vt:i4>5</vt:i4>
      </vt:variant>
      <vt:variant>
        <vt:lpwstr/>
      </vt:variant>
      <vt:variant>
        <vt:lpwstr>_Toc214014870</vt:lpwstr>
      </vt:variant>
      <vt:variant>
        <vt:i4>1310783</vt:i4>
      </vt:variant>
      <vt:variant>
        <vt:i4>589</vt:i4>
      </vt:variant>
      <vt:variant>
        <vt:i4>0</vt:i4>
      </vt:variant>
      <vt:variant>
        <vt:i4>5</vt:i4>
      </vt:variant>
      <vt:variant>
        <vt:lpwstr/>
      </vt:variant>
      <vt:variant>
        <vt:lpwstr>_Toc214014869</vt:lpwstr>
      </vt:variant>
      <vt:variant>
        <vt:i4>1310783</vt:i4>
      </vt:variant>
      <vt:variant>
        <vt:i4>583</vt:i4>
      </vt:variant>
      <vt:variant>
        <vt:i4>0</vt:i4>
      </vt:variant>
      <vt:variant>
        <vt:i4>5</vt:i4>
      </vt:variant>
      <vt:variant>
        <vt:lpwstr/>
      </vt:variant>
      <vt:variant>
        <vt:lpwstr>_Toc214014868</vt:lpwstr>
      </vt:variant>
      <vt:variant>
        <vt:i4>1310783</vt:i4>
      </vt:variant>
      <vt:variant>
        <vt:i4>577</vt:i4>
      </vt:variant>
      <vt:variant>
        <vt:i4>0</vt:i4>
      </vt:variant>
      <vt:variant>
        <vt:i4>5</vt:i4>
      </vt:variant>
      <vt:variant>
        <vt:lpwstr/>
      </vt:variant>
      <vt:variant>
        <vt:lpwstr>_Toc214014867</vt:lpwstr>
      </vt:variant>
      <vt:variant>
        <vt:i4>1310783</vt:i4>
      </vt:variant>
      <vt:variant>
        <vt:i4>571</vt:i4>
      </vt:variant>
      <vt:variant>
        <vt:i4>0</vt:i4>
      </vt:variant>
      <vt:variant>
        <vt:i4>5</vt:i4>
      </vt:variant>
      <vt:variant>
        <vt:lpwstr/>
      </vt:variant>
      <vt:variant>
        <vt:lpwstr>_Toc214014866</vt:lpwstr>
      </vt:variant>
      <vt:variant>
        <vt:i4>1310783</vt:i4>
      </vt:variant>
      <vt:variant>
        <vt:i4>565</vt:i4>
      </vt:variant>
      <vt:variant>
        <vt:i4>0</vt:i4>
      </vt:variant>
      <vt:variant>
        <vt:i4>5</vt:i4>
      </vt:variant>
      <vt:variant>
        <vt:lpwstr/>
      </vt:variant>
      <vt:variant>
        <vt:lpwstr>_Toc214014865</vt:lpwstr>
      </vt:variant>
      <vt:variant>
        <vt:i4>1310783</vt:i4>
      </vt:variant>
      <vt:variant>
        <vt:i4>559</vt:i4>
      </vt:variant>
      <vt:variant>
        <vt:i4>0</vt:i4>
      </vt:variant>
      <vt:variant>
        <vt:i4>5</vt:i4>
      </vt:variant>
      <vt:variant>
        <vt:lpwstr/>
      </vt:variant>
      <vt:variant>
        <vt:lpwstr>_Toc214014864</vt:lpwstr>
      </vt:variant>
      <vt:variant>
        <vt:i4>1310783</vt:i4>
      </vt:variant>
      <vt:variant>
        <vt:i4>553</vt:i4>
      </vt:variant>
      <vt:variant>
        <vt:i4>0</vt:i4>
      </vt:variant>
      <vt:variant>
        <vt:i4>5</vt:i4>
      </vt:variant>
      <vt:variant>
        <vt:lpwstr/>
      </vt:variant>
      <vt:variant>
        <vt:lpwstr>_Toc214014863</vt:lpwstr>
      </vt:variant>
      <vt:variant>
        <vt:i4>1310783</vt:i4>
      </vt:variant>
      <vt:variant>
        <vt:i4>547</vt:i4>
      </vt:variant>
      <vt:variant>
        <vt:i4>0</vt:i4>
      </vt:variant>
      <vt:variant>
        <vt:i4>5</vt:i4>
      </vt:variant>
      <vt:variant>
        <vt:lpwstr/>
      </vt:variant>
      <vt:variant>
        <vt:lpwstr>_Toc214014862</vt:lpwstr>
      </vt:variant>
      <vt:variant>
        <vt:i4>1114163</vt:i4>
      </vt:variant>
      <vt:variant>
        <vt:i4>538</vt:i4>
      </vt:variant>
      <vt:variant>
        <vt:i4>0</vt:i4>
      </vt:variant>
      <vt:variant>
        <vt:i4>5</vt:i4>
      </vt:variant>
      <vt:variant>
        <vt:lpwstr/>
      </vt:variant>
      <vt:variant>
        <vt:lpwstr>_Toc213336126</vt:lpwstr>
      </vt:variant>
      <vt:variant>
        <vt:i4>1114163</vt:i4>
      </vt:variant>
      <vt:variant>
        <vt:i4>532</vt:i4>
      </vt:variant>
      <vt:variant>
        <vt:i4>0</vt:i4>
      </vt:variant>
      <vt:variant>
        <vt:i4>5</vt:i4>
      </vt:variant>
      <vt:variant>
        <vt:lpwstr/>
      </vt:variant>
      <vt:variant>
        <vt:lpwstr>_Toc213336125</vt:lpwstr>
      </vt:variant>
      <vt:variant>
        <vt:i4>1114163</vt:i4>
      </vt:variant>
      <vt:variant>
        <vt:i4>526</vt:i4>
      </vt:variant>
      <vt:variant>
        <vt:i4>0</vt:i4>
      </vt:variant>
      <vt:variant>
        <vt:i4>5</vt:i4>
      </vt:variant>
      <vt:variant>
        <vt:lpwstr/>
      </vt:variant>
      <vt:variant>
        <vt:lpwstr>_Toc213336124</vt:lpwstr>
      </vt:variant>
      <vt:variant>
        <vt:i4>1114163</vt:i4>
      </vt:variant>
      <vt:variant>
        <vt:i4>520</vt:i4>
      </vt:variant>
      <vt:variant>
        <vt:i4>0</vt:i4>
      </vt:variant>
      <vt:variant>
        <vt:i4>5</vt:i4>
      </vt:variant>
      <vt:variant>
        <vt:lpwstr/>
      </vt:variant>
      <vt:variant>
        <vt:lpwstr>_Toc213336123</vt:lpwstr>
      </vt:variant>
      <vt:variant>
        <vt:i4>1114163</vt:i4>
      </vt:variant>
      <vt:variant>
        <vt:i4>514</vt:i4>
      </vt:variant>
      <vt:variant>
        <vt:i4>0</vt:i4>
      </vt:variant>
      <vt:variant>
        <vt:i4>5</vt:i4>
      </vt:variant>
      <vt:variant>
        <vt:lpwstr/>
      </vt:variant>
      <vt:variant>
        <vt:lpwstr>_Toc213336122</vt:lpwstr>
      </vt:variant>
      <vt:variant>
        <vt:i4>1114163</vt:i4>
      </vt:variant>
      <vt:variant>
        <vt:i4>508</vt:i4>
      </vt:variant>
      <vt:variant>
        <vt:i4>0</vt:i4>
      </vt:variant>
      <vt:variant>
        <vt:i4>5</vt:i4>
      </vt:variant>
      <vt:variant>
        <vt:lpwstr/>
      </vt:variant>
      <vt:variant>
        <vt:lpwstr>_Toc213336121</vt:lpwstr>
      </vt:variant>
      <vt:variant>
        <vt:i4>1114163</vt:i4>
      </vt:variant>
      <vt:variant>
        <vt:i4>502</vt:i4>
      </vt:variant>
      <vt:variant>
        <vt:i4>0</vt:i4>
      </vt:variant>
      <vt:variant>
        <vt:i4>5</vt:i4>
      </vt:variant>
      <vt:variant>
        <vt:lpwstr/>
      </vt:variant>
      <vt:variant>
        <vt:lpwstr>_Toc213336120</vt:lpwstr>
      </vt:variant>
      <vt:variant>
        <vt:i4>1179699</vt:i4>
      </vt:variant>
      <vt:variant>
        <vt:i4>496</vt:i4>
      </vt:variant>
      <vt:variant>
        <vt:i4>0</vt:i4>
      </vt:variant>
      <vt:variant>
        <vt:i4>5</vt:i4>
      </vt:variant>
      <vt:variant>
        <vt:lpwstr/>
      </vt:variant>
      <vt:variant>
        <vt:lpwstr>_Toc213336119</vt:lpwstr>
      </vt:variant>
      <vt:variant>
        <vt:i4>1179699</vt:i4>
      </vt:variant>
      <vt:variant>
        <vt:i4>490</vt:i4>
      </vt:variant>
      <vt:variant>
        <vt:i4>0</vt:i4>
      </vt:variant>
      <vt:variant>
        <vt:i4>5</vt:i4>
      </vt:variant>
      <vt:variant>
        <vt:lpwstr/>
      </vt:variant>
      <vt:variant>
        <vt:lpwstr>_Toc213336118</vt:lpwstr>
      </vt:variant>
      <vt:variant>
        <vt:i4>1179699</vt:i4>
      </vt:variant>
      <vt:variant>
        <vt:i4>484</vt:i4>
      </vt:variant>
      <vt:variant>
        <vt:i4>0</vt:i4>
      </vt:variant>
      <vt:variant>
        <vt:i4>5</vt:i4>
      </vt:variant>
      <vt:variant>
        <vt:lpwstr/>
      </vt:variant>
      <vt:variant>
        <vt:lpwstr>_Toc213336117</vt:lpwstr>
      </vt:variant>
      <vt:variant>
        <vt:i4>1179699</vt:i4>
      </vt:variant>
      <vt:variant>
        <vt:i4>478</vt:i4>
      </vt:variant>
      <vt:variant>
        <vt:i4>0</vt:i4>
      </vt:variant>
      <vt:variant>
        <vt:i4>5</vt:i4>
      </vt:variant>
      <vt:variant>
        <vt:lpwstr/>
      </vt:variant>
      <vt:variant>
        <vt:lpwstr>_Toc213336116</vt:lpwstr>
      </vt:variant>
      <vt:variant>
        <vt:i4>1179699</vt:i4>
      </vt:variant>
      <vt:variant>
        <vt:i4>472</vt:i4>
      </vt:variant>
      <vt:variant>
        <vt:i4>0</vt:i4>
      </vt:variant>
      <vt:variant>
        <vt:i4>5</vt:i4>
      </vt:variant>
      <vt:variant>
        <vt:lpwstr/>
      </vt:variant>
      <vt:variant>
        <vt:lpwstr>_Toc213336115</vt:lpwstr>
      </vt:variant>
      <vt:variant>
        <vt:i4>1179699</vt:i4>
      </vt:variant>
      <vt:variant>
        <vt:i4>466</vt:i4>
      </vt:variant>
      <vt:variant>
        <vt:i4>0</vt:i4>
      </vt:variant>
      <vt:variant>
        <vt:i4>5</vt:i4>
      </vt:variant>
      <vt:variant>
        <vt:lpwstr/>
      </vt:variant>
      <vt:variant>
        <vt:lpwstr>_Toc213336114</vt:lpwstr>
      </vt:variant>
      <vt:variant>
        <vt:i4>1179699</vt:i4>
      </vt:variant>
      <vt:variant>
        <vt:i4>460</vt:i4>
      </vt:variant>
      <vt:variant>
        <vt:i4>0</vt:i4>
      </vt:variant>
      <vt:variant>
        <vt:i4>5</vt:i4>
      </vt:variant>
      <vt:variant>
        <vt:lpwstr/>
      </vt:variant>
      <vt:variant>
        <vt:lpwstr>_Toc213336113</vt:lpwstr>
      </vt:variant>
      <vt:variant>
        <vt:i4>1179699</vt:i4>
      </vt:variant>
      <vt:variant>
        <vt:i4>454</vt:i4>
      </vt:variant>
      <vt:variant>
        <vt:i4>0</vt:i4>
      </vt:variant>
      <vt:variant>
        <vt:i4>5</vt:i4>
      </vt:variant>
      <vt:variant>
        <vt:lpwstr/>
      </vt:variant>
      <vt:variant>
        <vt:lpwstr>_Toc213336112</vt:lpwstr>
      </vt:variant>
      <vt:variant>
        <vt:i4>1179699</vt:i4>
      </vt:variant>
      <vt:variant>
        <vt:i4>448</vt:i4>
      </vt:variant>
      <vt:variant>
        <vt:i4>0</vt:i4>
      </vt:variant>
      <vt:variant>
        <vt:i4>5</vt:i4>
      </vt:variant>
      <vt:variant>
        <vt:lpwstr/>
      </vt:variant>
      <vt:variant>
        <vt:lpwstr>_Toc213336111</vt:lpwstr>
      </vt:variant>
      <vt:variant>
        <vt:i4>1179699</vt:i4>
      </vt:variant>
      <vt:variant>
        <vt:i4>442</vt:i4>
      </vt:variant>
      <vt:variant>
        <vt:i4>0</vt:i4>
      </vt:variant>
      <vt:variant>
        <vt:i4>5</vt:i4>
      </vt:variant>
      <vt:variant>
        <vt:lpwstr/>
      </vt:variant>
      <vt:variant>
        <vt:lpwstr>_Toc213336110</vt:lpwstr>
      </vt:variant>
      <vt:variant>
        <vt:i4>1245235</vt:i4>
      </vt:variant>
      <vt:variant>
        <vt:i4>436</vt:i4>
      </vt:variant>
      <vt:variant>
        <vt:i4>0</vt:i4>
      </vt:variant>
      <vt:variant>
        <vt:i4>5</vt:i4>
      </vt:variant>
      <vt:variant>
        <vt:lpwstr/>
      </vt:variant>
      <vt:variant>
        <vt:lpwstr>_Toc213336109</vt:lpwstr>
      </vt:variant>
      <vt:variant>
        <vt:i4>1245235</vt:i4>
      </vt:variant>
      <vt:variant>
        <vt:i4>430</vt:i4>
      </vt:variant>
      <vt:variant>
        <vt:i4>0</vt:i4>
      </vt:variant>
      <vt:variant>
        <vt:i4>5</vt:i4>
      </vt:variant>
      <vt:variant>
        <vt:lpwstr/>
      </vt:variant>
      <vt:variant>
        <vt:lpwstr>_Toc213336108</vt:lpwstr>
      </vt:variant>
      <vt:variant>
        <vt:i4>1245235</vt:i4>
      </vt:variant>
      <vt:variant>
        <vt:i4>424</vt:i4>
      </vt:variant>
      <vt:variant>
        <vt:i4>0</vt:i4>
      </vt:variant>
      <vt:variant>
        <vt:i4>5</vt:i4>
      </vt:variant>
      <vt:variant>
        <vt:lpwstr/>
      </vt:variant>
      <vt:variant>
        <vt:lpwstr>_Toc213336107</vt:lpwstr>
      </vt:variant>
      <vt:variant>
        <vt:i4>1245235</vt:i4>
      </vt:variant>
      <vt:variant>
        <vt:i4>418</vt:i4>
      </vt:variant>
      <vt:variant>
        <vt:i4>0</vt:i4>
      </vt:variant>
      <vt:variant>
        <vt:i4>5</vt:i4>
      </vt:variant>
      <vt:variant>
        <vt:lpwstr/>
      </vt:variant>
      <vt:variant>
        <vt:lpwstr>_Toc213336106</vt:lpwstr>
      </vt:variant>
      <vt:variant>
        <vt:i4>1245235</vt:i4>
      </vt:variant>
      <vt:variant>
        <vt:i4>412</vt:i4>
      </vt:variant>
      <vt:variant>
        <vt:i4>0</vt:i4>
      </vt:variant>
      <vt:variant>
        <vt:i4>5</vt:i4>
      </vt:variant>
      <vt:variant>
        <vt:lpwstr/>
      </vt:variant>
      <vt:variant>
        <vt:lpwstr>_Toc213336105</vt:lpwstr>
      </vt:variant>
      <vt:variant>
        <vt:i4>1245235</vt:i4>
      </vt:variant>
      <vt:variant>
        <vt:i4>406</vt:i4>
      </vt:variant>
      <vt:variant>
        <vt:i4>0</vt:i4>
      </vt:variant>
      <vt:variant>
        <vt:i4>5</vt:i4>
      </vt:variant>
      <vt:variant>
        <vt:lpwstr/>
      </vt:variant>
      <vt:variant>
        <vt:lpwstr>_Toc213336104</vt:lpwstr>
      </vt:variant>
      <vt:variant>
        <vt:i4>1245235</vt:i4>
      </vt:variant>
      <vt:variant>
        <vt:i4>400</vt:i4>
      </vt:variant>
      <vt:variant>
        <vt:i4>0</vt:i4>
      </vt:variant>
      <vt:variant>
        <vt:i4>5</vt:i4>
      </vt:variant>
      <vt:variant>
        <vt:lpwstr/>
      </vt:variant>
      <vt:variant>
        <vt:lpwstr>_Toc213336103</vt:lpwstr>
      </vt:variant>
      <vt:variant>
        <vt:i4>1245235</vt:i4>
      </vt:variant>
      <vt:variant>
        <vt:i4>394</vt:i4>
      </vt:variant>
      <vt:variant>
        <vt:i4>0</vt:i4>
      </vt:variant>
      <vt:variant>
        <vt:i4>5</vt:i4>
      </vt:variant>
      <vt:variant>
        <vt:lpwstr/>
      </vt:variant>
      <vt:variant>
        <vt:lpwstr>_Toc213336102</vt:lpwstr>
      </vt:variant>
      <vt:variant>
        <vt:i4>1245235</vt:i4>
      </vt:variant>
      <vt:variant>
        <vt:i4>388</vt:i4>
      </vt:variant>
      <vt:variant>
        <vt:i4>0</vt:i4>
      </vt:variant>
      <vt:variant>
        <vt:i4>5</vt:i4>
      </vt:variant>
      <vt:variant>
        <vt:lpwstr/>
      </vt:variant>
      <vt:variant>
        <vt:lpwstr>_Toc213336101</vt:lpwstr>
      </vt:variant>
      <vt:variant>
        <vt:i4>1245235</vt:i4>
      </vt:variant>
      <vt:variant>
        <vt:i4>382</vt:i4>
      </vt:variant>
      <vt:variant>
        <vt:i4>0</vt:i4>
      </vt:variant>
      <vt:variant>
        <vt:i4>5</vt:i4>
      </vt:variant>
      <vt:variant>
        <vt:lpwstr/>
      </vt:variant>
      <vt:variant>
        <vt:lpwstr>_Toc213336100</vt:lpwstr>
      </vt:variant>
      <vt:variant>
        <vt:i4>1703986</vt:i4>
      </vt:variant>
      <vt:variant>
        <vt:i4>376</vt:i4>
      </vt:variant>
      <vt:variant>
        <vt:i4>0</vt:i4>
      </vt:variant>
      <vt:variant>
        <vt:i4>5</vt:i4>
      </vt:variant>
      <vt:variant>
        <vt:lpwstr/>
      </vt:variant>
      <vt:variant>
        <vt:lpwstr>_Toc213336099</vt:lpwstr>
      </vt:variant>
      <vt:variant>
        <vt:i4>1703986</vt:i4>
      </vt:variant>
      <vt:variant>
        <vt:i4>370</vt:i4>
      </vt:variant>
      <vt:variant>
        <vt:i4>0</vt:i4>
      </vt:variant>
      <vt:variant>
        <vt:i4>5</vt:i4>
      </vt:variant>
      <vt:variant>
        <vt:lpwstr/>
      </vt:variant>
      <vt:variant>
        <vt:lpwstr>_Toc213336098</vt:lpwstr>
      </vt:variant>
      <vt:variant>
        <vt:i4>1703986</vt:i4>
      </vt:variant>
      <vt:variant>
        <vt:i4>364</vt:i4>
      </vt:variant>
      <vt:variant>
        <vt:i4>0</vt:i4>
      </vt:variant>
      <vt:variant>
        <vt:i4>5</vt:i4>
      </vt:variant>
      <vt:variant>
        <vt:lpwstr/>
      </vt:variant>
      <vt:variant>
        <vt:lpwstr>_Toc213336097</vt:lpwstr>
      </vt:variant>
      <vt:variant>
        <vt:i4>1703986</vt:i4>
      </vt:variant>
      <vt:variant>
        <vt:i4>358</vt:i4>
      </vt:variant>
      <vt:variant>
        <vt:i4>0</vt:i4>
      </vt:variant>
      <vt:variant>
        <vt:i4>5</vt:i4>
      </vt:variant>
      <vt:variant>
        <vt:lpwstr/>
      </vt:variant>
      <vt:variant>
        <vt:lpwstr>_Toc213336096</vt:lpwstr>
      </vt:variant>
      <vt:variant>
        <vt:i4>1703986</vt:i4>
      </vt:variant>
      <vt:variant>
        <vt:i4>352</vt:i4>
      </vt:variant>
      <vt:variant>
        <vt:i4>0</vt:i4>
      </vt:variant>
      <vt:variant>
        <vt:i4>5</vt:i4>
      </vt:variant>
      <vt:variant>
        <vt:lpwstr/>
      </vt:variant>
      <vt:variant>
        <vt:lpwstr>_Toc213336095</vt:lpwstr>
      </vt:variant>
      <vt:variant>
        <vt:i4>1703986</vt:i4>
      </vt:variant>
      <vt:variant>
        <vt:i4>346</vt:i4>
      </vt:variant>
      <vt:variant>
        <vt:i4>0</vt:i4>
      </vt:variant>
      <vt:variant>
        <vt:i4>5</vt:i4>
      </vt:variant>
      <vt:variant>
        <vt:lpwstr/>
      </vt:variant>
      <vt:variant>
        <vt:lpwstr>_Toc213336094</vt:lpwstr>
      </vt:variant>
      <vt:variant>
        <vt:i4>1703986</vt:i4>
      </vt:variant>
      <vt:variant>
        <vt:i4>340</vt:i4>
      </vt:variant>
      <vt:variant>
        <vt:i4>0</vt:i4>
      </vt:variant>
      <vt:variant>
        <vt:i4>5</vt:i4>
      </vt:variant>
      <vt:variant>
        <vt:lpwstr/>
      </vt:variant>
      <vt:variant>
        <vt:lpwstr>_Toc213336093</vt:lpwstr>
      </vt:variant>
      <vt:variant>
        <vt:i4>1703986</vt:i4>
      </vt:variant>
      <vt:variant>
        <vt:i4>334</vt:i4>
      </vt:variant>
      <vt:variant>
        <vt:i4>0</vt:i4>
      </vt:variant>
      <vt:variant>
        <vt:i4>5</vt:i4>
      </vt:variant>
      <vt:variant>
        <vt:lpwstr/>
      </vt:variant>
      <vt:variant>
        <vt:lpwstr>_Toc213336092</vt:lpwstr>
      </vt:variant>
      <vt:variant>
        <vt:i4>1703986</vt:i4>
      </vt:variant>
      <vt:variant>
        <vt:i4>328</vt:i4>
      </vt:variant>
      <vt:variant>
        <vt:i4>0</vt:i4>
      </vt:variant>
      <vt:variant>
        <vt:i4>5</vt:i4>
      </vt:variant>
      <vt:variant>
        <vt:lpwstr/>
      </vt:variant>
      <vt:variant>
        <vt:lpwstr>_Toc213336091</vt:lpwstr>
      </vt:variant>
      <vt:variant>
        <vt:i4>1703986</vt:i4>
      </vt:variant>
      <vt:variant>
        <vt:i4>322</vt:i4>
      </vt:variant>
      <vt:variant>
        <vt:i4>0</vt:i4>
      </vt:variant>
      <vt:variant>
        <vt:i4>5</vt:i4>
      </vt:variant>
      <vt:variant>
        <vt:lpwstr/>
      </vt:variant>
      <vt:variant>
        <vt:lpwstr>_Toc213336090</vt:lpwstr>
      </vt:variant>
      <vt:variant>
        <vt:i4>1769522</vt:i4>
      </vt:variant>
      <vt:variant>
        <vt:i4>316</vt:i4>
      </vt:variant>
      <vt:variant>
        <vt:i4>0</vt:i4>
      </vt:variant>
      <vt:variant>
        <vt:i4>5</vt:i4>
      </vt:variant>
      <vt:variant>
        <vt:lpwstr/>
      </vt:variant>
      <vt:variant>
        <vt:lpwstr>_Toc213336089</vt:lpwstr>
      </vt:variant>
      <vt:variant>
        <vt:i4>1769522</vt:i4>
      </vt:variant>
      <vt:variant>
        <vt:i4>310</vt:i4>
      </vt:variant>
      <vt:variant>
        <vt:i4>0</vt:i4>
      </vt:variant>
      <vt:variant>
        <vt:i4>5</vt:i4>
      </vt:variant>
      <vt:variant>
        <vt:lpwstr/>
      </vt:variant>
      <vt:variant>
        <vt:lpwstr>_Toc213336088</vt:lpwstr>
      </vt:variant>
      <vt:variant>
        <vt:i4>1769522</vt:i4>
      </vt:variant>
      <vt:variant>
        <vt:i4>304</vt:i4>
      </vt:variant>
      <vt:variant>
        <vt:i4>0</vt:i4>
      </vt:variant>
      <vt:variant>
        <vt:i4>5</vt:i4>
      </vt:variant>
      <vt:variant>
        <vt:lpwstr/>
      </vt:variant>
      <vt:variant>
        <vt:lpwstr>_Toc213336087</vt:lpwstr>
      </vt:variant>
      <vt:variant>
        <vt:i4>1769522</vt:i4>
      </vt:variant>
      <vt:variant>
        <vt:i4>298</vt:i4>
      </vt:variant>
      <vt:variant>
        <vt:i4>0</vt:i4>
      </vt:variant>
      <vt:variant>
        <vt:i4>5</vt:i4>
      </vt:variant>
      <vt:variant>
        <vt:lpwstr/>
      </vt:variant>
      <vt:variant>
        <vt:lpwstr>_Toc213336086</vt:lpwstr>
      </vt:variant>
      <vt:variant>
        <vt:i4>1769522</vt:i4>
      </vt:variant>
      <vt:variant>
        <vt:i4>292</vt:i4>
      </vt:variant>
      <vt:variant>
        <vt:i4>0</vt:i4>
      </vt:variant>
      <vt:variant>
        <vt:i4>5</vt:i4>
      </vt:variant>
      <vt:variant>
        <vt:lpwstr/>
      </vt:variant>
      <vt:variant>
        <vt:lpwstr>_Toc213336085</vt:lpwstr>
      </vt:variant>
      <vt:variant>
        <vt:i4>1769522</vt:i4>
      </vt:variant>
      <vt:variant>
        <vt:i4>286</vt:i4>
      </vt:variant>
      <vt:variant>
        <vt:i4>0</vt:i4>
      </vt:variant>
      <vt:variant>
        <vt:i4>5</vt:i4>
      </vt:variant>
      <vt:variant>
        <vt:lpwstr/>
      </vt:variant>
      <vt:variant>
        <vt:lpwstr>_Toc213336084</vt:lpwstr>
      </vt:variant>
      <vt:variant>
        <vt:i4>1769522</vt:i4>
      </vt:variant>
      <vt:variant>
        <vt:i4>280</vt:i4>
      </vt:variant>
      <vt:variant>
        <vt:i4>0</vt:i4>
      </vt:variant>
      <vt:variant>
        <vt:i4>5</vt:i4>
      </vt:variant>
      <vt:variant>
        <vt:lpwstr/>
      </vt:variant>
      <vt:variant>
        <vt:lpwstr>_Toc213336083</vt:lpwstr>
      </vt:variant>
      <vt:variant>
        <vt:i4>1769522</vt:i4>
      </vt:variant>
      <vt:variant>
        <vt:i4>274</vt:i4>
      </vt:variant>
      <vt:variant>
        <vt:i4>0</vt:i4>
      </vt:variant>
      <vt:variant>
        <vt:i4>5</vt:i4>
      </vt:variant>
      <vt:variant>
        <vt:lpwstr/>
      </vt:variant>
      <vt:variant>
        <vt:lpwstr>_Toc213336082</vt:lpwstr>
      </vt:variant>
      <vt:variant>
        <vt:i4>1769522</vt:i4>
      </vt:variant>
      <vt:variant>
        <vt:i4>268</vt:i4>
      </vt:variant>
      <vt:variant>
        <vt:i4>0</vt:i4>
      </vt:variant>
      <vt:variant>
        <vt:i4>5</vt:i4>
      </vt:variant>
      <vt:variant>
        <vt:lpwstr/>
      </vt:variant>
      <vt:variant>
        <vt:lpwstr>_Toc213336081</vt:lpwstr>
      </vt:variant>
      <vt:variant>
        <vt:i4>1769522</vt:i4>
      </vt:variant>
      <vt:variant>
        <vt:i4>262</vt:i4>
      </vt:variant>
      <vt:variant>
        <vt:i4>0</vt:i4>
      </vt:variant>
      <vt:variant>
        <vt:i4>5</vt:i4>
      </vt:variant>
      <vt:variant>
        <vt:lpwstr/>
      </vt:variant>
      <vt:variant>
        <vt:lpwstr>_Toc213336080</vt:lpwstr>
      </vt:variant>
      <vt:variant>
        <vt:i4>1310770</vt:i4>
      </vt:variant>
      <vt:variant>
        <vt:i4>256</vt:i4>
      </vt:variant>
      <vt:variant>
        <vt:i4>0</vt:i4>
      </vt:variant>
      <vt:variant>
        <vt:i4>5</vt:i4>
      </vt:variant>
      <vt:variant>
        <vt:lpwstr/>
      </vt:variant>
      <vt:variant>
        <vt:lpwstr>_Toc213336079</vt:lpwstr>
      </vt:variant>
      <vt:variant>
        <vt:i4>1310770</vt:i4>
      </vt:variant>
      <vt:variant>
        <vt:i4>250</vt:i4>
      </vt:variant>
      <vt:variant>
        <vt:i4>0</vt:i4>
      </vt:variant>
      <vt:variant>
        <vt:i4>5</vt:i4>
      </vt:variant>
      <vt:variant>
        <vt:lpwstr/>
      </vt:variant>
      <vt:variant>
        <vt:lpwstr>_Toc213336078</vt:lpwstr>
      </vt:variant>
      <vt:variant>
        <vt:i4>1310770</vt:i4>
      </vt:variant>
      <vt:variant>
        <vt:i4>244</vt:i4>
      </vt:variant>
      <vt:variant>
        <vt:i4>0</vt:i4>
      </vt:variant>
      <vt:variant>
        <vt:i4>5</vt:i4>
      </vt:variant>
      <vt:variant>
        <vt:lpwstr/>
      </vt:variant>
      <vt:variant>
        <vt:lpwstr>_Toc213336077</vt:lpwstr>
      </vt:variant>
      <vt:variant>
        <vt:i4>1310770</vt:i4>
      </vt:variant>
      <vt:variant>
        <vt:i4>238</vt:i4>
      </vt:variant>
      <vt:variant>
        <vt:i4>0</vt:i4>
      </vt:variant>
      <vt:variant>
        <vt:i4>5</vt:i4>
      </vt:variant>
      <vt:variant>
        <vt:lpwstr/>
      </vt:variant>
      <vt:variant>
        <vt:lpwstr>_Toc213336076</vt:lpwstr>
      </vt:variant>
      <vt:variant>
        <vt:i4>1310770</vt:i4>
      </vt:variant>
      <vt:variant>
        <vt:i4>232</vt:i4>
      </vt:variant>
      <vt:variant>
        <vt:i4>0</vt:i4>
      </vt:variant>
      <vt:variant>
        <vt:i4>5</vt:i4>
      </vt:variant>
      <vt:variant>
        <vt:lpwstr/>
      </vt:variant>
      <vt:variant>
        <vt:lpwstr>_Toc213336075</vt:lpwstr>
      </vt:variant>
      <vt:variant>
        <vt:i4>1310770</vt:i4>
      </vt:variant>
      <vt:variant>
        <vt:i4>226</vt:i4>
      </vt:variant>
      <vt:variant>
        <vt:i4>0</vt:i4>
      </vt:variant>
      <vt:variant>
        <vt:i4>5</vt:i4>
      </vt:variant>
      <vt:variant>
        <vt:lpwstr/>
      </vt:variant>
      <vt:variant>
        <vt:lpwstr>_Toc213336074</vt:lpwstr>
      </vt:variant>
      <vt:variant>
        <vt:i4>1310770</vt:i4>
      </vt:variant>
      <vt:variant>
        <vt:i4>220</vt:i4>
      </vt:variant>
      <vt:variant>
        <vt:i4>0</vt:i4>
      </vt:variant>
      <vt:variant>
        <vt:i4>5</vt:i4>
      </vt:variant>
      <vt:variant>
        <vt:lpwstr/>
      </vt:variant>
      <vt:variant>
        <vt:lpwstr>_Toc213336073</vt:lpwstr>
      </vt:variant>
      <vt:variant>
        <vt:i4>1310770</vt:i4>
      </vt:variant>
      <vt:variant>
        <vt:i4>214</vt:i4>
      </vt:variant>
      <vt:variant>
        <vt:i4>0</vt:i4>
      </vt:variant>
      <vt:variant>
        <vt:i4>5</vt:i4>
      </vt:variant>
      <vt:variant>
        <vt:lpwstr/>
      </vt:variant>
      <vt:variant>
        <vt:lpwstr>_Toc213336072</vt:lpwstr>
      </vt:variant>
      <vt:variant>
        <vt:i4>1310770</vt:i4>
      </vt:variant>
      <vt:variant>
        <vt:i4>208</vt:i4>
      </vt:variant>
      <vt:variant>
        <vt:i4>0</vt:i4>
      </vt:variant>
      <vt:variant>
        <vt:i4>5</vt:i4>
      </vt:variant>
      <vt:variant>
        <vt:lpwstr/>
      </vt:variant>
      <vt:variant>
        <vt:lpwstr>_Toc213336071</vt:lpwstr>
      </vt:variant>
      <vt:variant>
        <vt:i4>1310770</vt:i4>
      </vt:variant>
      <vt:variant>
        <vt:i4>202</vt:i4>
      </vt:variant>
      <vt:variant>
        <vt:i4>0</vt:i4>
      </vt:variant>
      <vt:variant>
        <vt:i4>5</vt:i4>
      </vt:variant>
      <vt:variant>
        <vt:lpwstr/>
      </vt:variant>
      <vt:variant>
        <vt:lpwstr>_Toc213336070</vt:lpwstr>
      </vt:variant>
      <vt:variant>
        <vt:i4>1376306</vt:i4>
      </vt:variant>
      <vt:variant>
        <vt:i4>196</vt:i4>
      </vt:variant>
      <vt:variant>
        <vt:i4>0</vt:i4>
      </vt:variant>
      <vt:variant>
        <vt:i4>5</vt:i4>
      </vt:variant>
      <vt:variant>
        <vt:lpwstr/>
      </vt:variant>
      <vt:variant>
        <vt:lpwstr>_Toc213336069</vt:lpwstr>
      </vt:variant>
      <vt:variant>
        <vt:i4>1376306</vt:i4>
      </vt:variant>
      <vt:variant>
        <vt:i4>190</vt:i4>
      </vt:variant>
      <vt:variant>
        <vt:i4>0</vt:i4>
      </vt:variant>
      <vt:variant>
        <vt:i4>5</vt:i4>
      </vt:variant>
      <vt:variant>
        <vt:lpwstr/>
      </vt:variant>
      <vt:variant>
        <vt:lpwstr>_Toc213336068</vt:lpwstr>
      </vt:variant>
      <vt:variant>
        <vt:i4>1376306</vt:i4>
      </vt:variant>
      <vt:variant>
        <vt:i4>184</vt:i4>
      </vt:variant>
      <vt:variant>
        <vt:i4>0</vt:i4>
      </vt:variant>
      <vt:variant>
        <vt:i4>5</vt:i4>
      </vt:variant>
      <vt:variant>
        <vt:lpwstr/>
      </vt:variant>
      <vt:variant>
        <vt:lpwstr>_Toc213336067</vt:lpwstr>
      </vt:variant>
      <vt:variant>
        <vt:i4>1376306</vt:i4>
      </vt:variant>
      <vt:variant>
        <vt:i4>178</vt:i4>
      </vt:variant>
      <vt:variant>
        <vt:i4>0</vt:i4>
      </vt:variant>
      <vt:variant>
        <vt:i4>5</vt:i4>
      </vt:variant>
      <vt:variant>
        <vt:lpwstr/>
      </vt:variant>
      <vt:variant>
        <vt:lpwstr>_Toc213336066</vt:lpwstr>
      </vt:variant>
      <vt:variant>
        <vt:i4>1376306</vt:i4>
      </vt:variant>
      <vt:variant>
        <vt:i4>172</vt:i4>
      </vt:variant>
      <vt:variant>
        <vt:i4>0</vt:i4>
      </vt:variant>
      <vt:variant>
        <vt:i4>5</vt:i4>
      </vt:variant>
      <vt:variant>
        <vt:lpwstr/>
      </vt:variant>
      <vt:variant>
        <vt:lpwstr>_Toc213336065</vt:lpwstr>
      </vt:variant>
      <vt:variant>
        <vt:i4>1376306</vt:i4>
      </vt:variant>
      <vt:variant>
        <vt:i4>166</vt:i4>
      </vt:variant>
      <vt:variant>
        <vt:i4>0</vt:i4>
      </vt:variant>
      <vt:variant>
        <vt:i4>5</vt:i4>
      </vt:variant>
      <vt:variant>
        <vt:lpwstr/>
      </vt:variant>
      <vt:variant>
        <vt:lpwstr>_Toc213336064</vt:lpwstr>
      </vt:variant>
      <vt:variant>
        <vt:i4>1376306</vt:i4>
      </vt:variant>
      <vt:variant>
        <vt:i4>160</vt:i4>
      </vt:variant>
      <vt:variant>
        <vt:i4>0</vt:i4>
      </vt:variant>
      <vt:variant>
        <vt:i4>5</vt:i4>
      </vt:variant>
      <vt:variant>
        <vt:lpwstr/>
      </vt:variant>
      <vt:variant>
        <vt:lpwstr>_Toc213336063</vt:lpwstr>
      </vt:variant>
      <vt:variant>
        <vt:i4>1376306</vt:i4>
      </vt:variant>
      <vt:variant>
        <vt:i4>154</vt:i4>
      </vt:variant>
      <vt:variant>
        <vt:i4>0</vt:i4>
      </vt:variant>
      <vt:variant>
        <vt:i4>5</vt:i4>
      </vt:variant>
      <vt:variant>
        <vt:lpwstr/>
      </vt:variant>
      <vt:variant>
        <vt:lpwstr>_Toc213336062</vt:lpwstr>
      </vt:variant>
      <vt:variant>
        <vt:i4>1376306</vt:i4>
      </vt:variant>
      <vt:variant>
        <vt:i4>148</vt:i4>
      </vt:variant>
      <vt:variant>
        <vt:i4>0</vt:i4>
      </vt:variant>
      <vt:variant>
        <vt:i4>5</vt:i4>
      </vt:variant>
      <vt:variant>
        <vt:lpwstr/>
      </vt:variant>
      <vt:variant>
        <vt:lpwstr>_Toc213336061</vt:lpwstr>
      </vt:variant>
      <vt:variant>
        <vt:i4>1376306</vt:i4>
      </vt:variant>
      <vt:variant>
        <vt:i4>142</vt:i4>
      </vt:variant>
      <vt:variant>
        <vt:i4>0</vt:i4>
      </vt:variant>
      <vt:variant>
        <vt:i4>5</vt:i4>
      </vt:variant>
      <vt:variant>
        <vt:lpwstr/>
      </vt:variant>
      <vt:variant>
        <vt:lpwstr>_Toc213336060</vt:lpwstr>
      </vt:variant>
      <vt:variant>
        <vt:i4>1441842</vt:i4>
      </vt:variant>
      <vt:variant>
        <vt:i4>136</vt:i4>
      </vt:variant>
      <vt:variant>
        <vt:i4>0</vt:i4>
      </vt:variant>
      <vt:variant>
        <vt:i4>5</vt:i4>
      </vt:variant>
      <vt:variant>
        <vt:lpwstr/>
      </vt:variant>
      <vt:variant>
        <vt:lpwstr>_Toc213336059</vt:lpwstr>
      </vt:variant>
      <vt:variant>
        <vt:i4>1441842</vt:i4>
      </vt:variant>
      <vt:variant>
        <vt:i4>130</vt:i4>
      </vt:variant>
      <vt:variant>
        <vt:i4>0</vt:i4>
      </vt:variant>
      <vt:variant>
        <vt:i4>5</vt:i4>
      </vt:variant>
      <vt:variant>
        <vt:lpwstr/>
      </vt:variant>
      <vt:variant>
        <vt:lpwstr>_Toc213336058</vt:lpwstr>
      </vt:variant>
      <vt:variant>
        <vt:i4>1441842</vt:i4>
      </vt:variant>
      <vt:variant>
        <vt:i4>124</vt:i4>
      </vt:variant>
      <vt:variant>
        <vt:i4>0</vt:i4>
      </vt:variant>
      <vt:variant>
        <vt:i4>5</vt:i4>
      </vt:variant>
      <vt:variant>
        <vt:lpwstr/>
      </vt:variant>
      <vt:variant>
        <vt:lpwstr>_Toc213336057</vt:lpwstr>
      </vt:variant>
      <vt:variant>
        <vt:i4>1441842</vt:i4>
      </vt:variant>
      <vt:variant>
        <vt:i4>118</vt:i4>
      </vt:variant>
      <vt:variant>
        <vt:i4>0</vt:i4>
      </vt:variant>
      <vt:variant>
        <vt:i4>5</vt:i4>
      </vt:variant>
      <vt:variant>
        <vt:lpwstr/>
      </vt:variant>
      <vt:variant>
        <vt:lpwstr>_Toc213336056</vt:lpwstr>
      </vt:variant>
      <vt:variant>
        <vt:i4>1441842</vt:i4>
      </vt:variant>
      <vt:variant>
        <vt:i4>112</vt:i4>
      </vt:variant>
      <vt:variant>
        <vt:i4>0</vt:i4>
      </vt:variant>
      <vt:variant>
        <vt:i4>5</vt:i4>
      </vt:variant>
      <vt:variant>
        <vt:lpwstr/>
      </vt:variant>
      <vt:variant>
        <vt:lpwstr>_Toc213336055</vt:lpwstr>
      </vt:variant>
      <vt:variant>
        <vt:i4>1441842</vt:i4>
      </vt:variant>
      <vt:variant>
        <vt:i4>106</vt:i4>
      </vt:variant>
      <vt:variant>
        <vt:i4>0</vt:i4>
      </vt:variant>
      <vt:variant>
        <vt:i4>5</vt:i4>
      </vt:variant>
      <vt:variant>
        <vt:lpwstr/>
      </vt:variant>
      <vt:variant>
        <vt:lpwstr>_Toc213336054</vt:lpwstr>
      </vt:variant>
      <vt:variant>
        <vt:i4>1441842</vt:i4>
      </vt:variant>
      <vt:variant>
        <vt:i4>100</vt:i4>
      </vt:variant>
      <vt:variant>
        <vt:i4>0</vt:i4>
      </vt:variant>
      <vt:variant>
        <vt:i4>5</vt:i4>
      </vt:variant>
      <vt:variant>
        <vt:lpwstr/>
      </vt:variant>
      <vt:variant>
        <vt:lpwstr>_Toc213336053</vt:lpwstr>
      </vt:variant>
      <vt:variant>
        <vt:i4>1441842</vt:i4>
      </vt:variant>
      <vt:variant>
        <vt:i4>94</vt:i4>
      </vt:variant>
      <vt:variant>
        <vt:i4>0</vt:i4>
      </vt:variant>
      <vt:variant>
        <vt:i4>5</vt:i4>
      </vt:variant>
      <vt:variant>
        <vt:lpwstr/>
      </vt:variant>
      <vt:variant>
        <vt:lpwstr>_Toc213336052</vt:lpwstr>
      </vt:variant>
      <vt:variant>
        <vt:i4>1441842</vt:i4>
      </vt:variant>
      <vt:variant>
        <vt:i4>88</vt:i4>
      </vt:variant>
      <vt:variant>
        <vt:i4>0</vt:i4>
      </vt:variant>
      <vt:variant>
        <vt:i4>5</vt:i4>
      </vt:variant>
      <vt:variant>
        <vt:lpwstr/>
      </vt:variant>
      <vt:variant>
        <vt:lpwstr>_Toc213336051</vt:lpwstr>
      </vt:variant>
      <vt:variant>
        <vt:i4>1441842</vt:i4>
      </vt:variant>
      <vt:variant>
        <vt:i4>82</vt:i4>
      </vt:variant>
      <vt:variant>
        <vt:i4>0</vt:i4>
      </vt:variant>
      <vt:variant>
        <vt:i4>5</vt:i4>
      </vt:variant>
      <vt:variant>
        <vt:lpwstr/>
      </vt:variant>
      <vt:variant>
        <vt:lpwstr>_Toc213336050</vt:lpwstr>
      </vt:variant>
      <vt:variant>
        <vt:i4>1507378</vt:i4>
      </vt:variant>
      <vt:variant>
        <vt:i4>76</vt:i4>
      </vt:variant>
      <vt:variant>
        <vt:i4>0</vt:i4>
      </vt:variant>
      <vt:variant>
        <vt:i4>5</vt:i4>
      </vt:variant>
      <vt:variant>
        <vt:lpwstr/>
      </vt:variant>
      <vt:variant>
        <vt:lpwstr>_Toc213336049</vt:lpwstr>
      </vt:variant>
      <vt:variant>
        <vt:i4>1507378</vt:i4>
      </vt:variant>
      <vt:variant>
        <vt:i4>70</vt:i4>
      </vt:variant>
      <vt:variant>
        <vt:i4>0</vt:i4>
      </vt:variant>
      <vt:variant>
        <vt:i4>5</vt:i4>
      </vt:variant>
      <vt:variant>
        <vt:lpwstr/>
      </vt:variant>
      <vt:variant>
        <vt:lpwstr>_Toc213336048</vt:lpwstr>
      </vt:variant>
      <vt:variant>
        <vt:i4>1507378</vt:i4>
      </vt:variant>
      <vt:variant>
        <vt:i4>64</vt:i4>
      </vt:variant>
      <vt:variant>
        <vt:i4>0</vt:i4>
      </vt:variant>
      <vt:variant>
        <vt:i4>5</vt:i4>
      </vt:variant>
      <vt:variant>
        <vt:lpwstr/>
      </vt:variant>
      <vt:variant>
        <vt:lpwstr>_Toc213336047</vt:lpwstr>
      </vt:variant>
      <vt:variant>
        <vt:i4>1507378</vt:i4>
      </vt:variant>
      <vt:variant>
        <vt:i4>58</vt:i4>
      </vt:variant>
      <vt:variant>
        <vt:i4>0</vt:i4>
      </vt:variant>
      <vt:variant>
        <vt:i4>5</vt:i4>
      </vt:variant>
      <vt:variant>
        <vt:lpwstr/>
      </vt:variant>
      <vt:variant>
        <vt:lpwstr>_Toc213336046</vt:lpwstr>
      </vt:variant>
      <vt:variant>
        <vt:i4>1507378</vt:i4>
      </vt:variant>
      <vt:variant>
        <vt:i4>52</vt:i4>
      </vt:variant>
      <vt:variant>
        <vt:i4>0</vt:i4>
      </vt:variant>
      <vt:variant>
        <vt:i4>5</vt:i4>
      </vt:variant>
      <vt:variant>
        <vt:lpwstr/>
      </vt:variant>
      <vt:variant>
        <vt:lpwstr>_Toc213336045</vt:lpwstr>
      </vt:variant>
      <vt:variant>
        <vt:i4>1507378</vt:i4>
      </vt:variant>
      <vt:variant>
        <vt:i4>46</vt:i4>
      </vt:variant>
      <vt:variant>
        <vt:i4>0</vt:i4>
      </vt:variant>
      <vt:variant>
        <vt:i4>5</vt:i4>
      </vt:variant>
      <vt:variant>
        <vt:lpwstr/>
      </vt:variant>
      <vt:variant>
        <vt:lpwstr>_Toc213336044</vt:lpwstr>
      </vt:variant>
      <vt:variant>
        <vt:i4>1507378</vt:i4>
      </vt:variant>
      <vt:variant>
        <vt:i4>40</vt:i4>
      </vt:variant>
      <vt:variant>
        <vt:i4>0</vt:i4>
      </vt:variant>
      <vt:variant>
        <vt:i4>5</vt:i4>
      </vt:variant>
      <vt:variant>
        <vt:lpwstr/>
      </vt:variant>
      <vt:variant>
        <vt:lpwstr>_Toc213336043</vt:lpwstr>
      </vt:variant>
      <vt:variant>
        <vt:i4>1507378</vt:i4>
      </vt:variant>
      <vt:variant>
        <vt:i4>34</vt:i4>
      </vt:variant>
      <vt:variant>
        <vt:i4>0</vt:i4>
      </vt:variant>
      <vt:variant>
        <vt:i4>5</vt:i4>
      </vt:variant>
      <vt:variant>
        <vt:lpwstr/>
      </vt:variant>
      <vt:variant>
        <vt:lpwstr>_Toc213336042</vt:lpwstr>
      </vt:variant>
      <vt:variant>
        <vt:i4>1507378</vt:i4>
      </vt:variant>
      <vt:variant>
        <vt:i4>28</vt:i4>
      </vt:variant>
      <vt:variant>
        <vt:i4>0</vt:i4>
      </vt:variant>
      <vt:variant>
        <vt:i4>5</vt:i4>
      </vt:variant>
      <vt:variant>
        <vt:lpwstr/>
      </vt:variant>
      <vt:variant>
        <vt:lpwstr>_Toc213336041</vt:lpwstr>
      </vt:variant>
      <vt:variant>
        <vt:i4>1507378</vt:i4>
      </vt:variant>
      <vt:variant>
        <vt:i4>22</vt:i4>
      </vt:variant>
      <vt:variant>
        <vt:i4>0</vt:i4>
      </vt:variant>
      <vt:variant>
        <vt:i4>5</vt:i4>
      </vt:variant>
      <vt:variant>
        <vt:lpwstr/>
      </vt:variant>
      <vt:variant>
        <vt:lpwstr>_Toc213336040</vt:lpwstr>
      </vt:variant>
      <vt:variant>
        <vt:i4>1048626</vt:i4>
      </vt:variant>
      <vt:variant>
        <vt:i4>16</vt:i4>
      </vt:variant>
      <vt:variant>
        <vt:i4>0</vt:i4>
      </vt:variant>
      <vt:variant>
        <vt:i4>5</vt:i4>
      </vt:variant>
      <vt:variant>
        <vt:lpwstr/>
      </vt:variant>
      <vt:variant>
        <vt:lpwstr>_Toc213336039</vt:lpwstr>
      </vt:variant>
      <vt:variant>
        <vt:i4>1048626</vt:i4>
      </vt:variant>
      <vt:variant>
        <vt:i4>10</vt:i4>
      </vt:variant>
      <vt:variant>
        <vt:i4>0</vt:i4>
      </vt:variant>
      <vt:variant>
        <vt:i4>5</vt:i4>
      </vt:variant>
      <vt:variant>
        <vt:lpwstr/>
      </vt:variant>
      <vt:variant>
        <vt:lpwstr>_Toc213336038</vt:lpwstr>
      </vt:variant>
      <vt:variant>
        <vt:i4>1048626</vt:i4>
      </vt:variant>
      <vt:variant>
        <vt:i4>4</vt:i4>
      </vt:variant>
      <vt:variant>
        <vt:i4>0</vt:i4>
      </vt:variant>
      <vt:variant>
        <vt:i4>5</vt:i4>
      </vt:variant>
      <vt:variant>
        <vt:lpwstr/>
      </vt:variant>
      <vt:variant>
        <vt:lpwstr>_Toc213336037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Yeimy Julieth Aponte</dc:creator>
  <cp:keywords/>
  <cp:lastModifiedBy>Andrés Vallejo</cp:lastModifiedBy>
  <cp:revision>663</cp:revision>
  <cp:lastPrinted>2025-11-27T14:26:00Z</cp:lastPrinted>
  <dcterms:created xsi:type="dcterms:W3CDTF">2025-10-06T07:32:00Z</dcterms:created>
  <dcterms:modified xsi:type="dcterms:W3CDTF">2025-11-28T22:48:00Z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